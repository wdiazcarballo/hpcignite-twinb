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DC7EE5" w:rsidP="475CA3D4" w:rsidRDefault="00DC7EE5" w14:paraId="02CE604F" w14:textId="2C30CF50">
      <w:pPr>
        <w:pStyle w:val="ShortTitle"/>
        <w:rPr>
          <w:ins w:author="chomphunuch wongphong" w:date="2025-11-08T04:38:22.905Z" w16du:dateUtc="2025-11-08T04:38:22.905Z" w:id="973810129"/>
          <w:rFonts w:ascii="Linux Biolinum O" w:hAnsi="Linux Biolinum O"/>
          <w:b w:val="1"/>
          <w:bCs w:val="1"/>
          <w:sz w:val="24"/>
          <w:szCs w:val="24"/>
        </w:rPr>
      </w:pPr>
      <w:bookmarkStart w:name="_Hlk213056008" w:id="0"/>
      <w:r w:rsidRPr="475CA3D4" w:rsidR="20C0094A">
        <w:rPr>
          <w:rFonts w:ascii="Linux Biolinum O" w:hAnsi="Linux Biolinum O"/>
          <w:b w:val="1"/>
          <w:bCs w:val="1"/>
          <w:sz w:val="24"/>
          <w:szCs w:val="24"/>
        </w:rPr>
        <w:t xml:space="preserve">A Co-Simulation Framework for Building Energy Management </w:t>
      </w:r>
      <w:bookmarkEnd w:id="0"/>
      <w:r w:rsidRPr="475CA3D4" w:rsidR="20C0094A">
        <w:rPr>
          <w:rFonts w:ascii="Linux Biolinum O" w:hAnsi="Linux Biolinum O"/>
          <w:b w:val="1"/>
          <w:bCs w:val="1"/>
          <w:sz w:val="24"/>
          <w:szCs w:val="24"/>
        </w:rPr>
        <w:t>as a Testbed for Energy-Aware Data Movement Analysis</w:t>
      </w:r>
    </w:p>
    <w:p w:rsidR="5184FE73" w:rsidP="475CA3D4" w:rsidRDefault="5184FE73" w14:paraId="7B59D6A6" w14:textId="1DCF246D">
      <w:pPr>
        <w:pStyle w:val="Authors"/>
        <w:spacing w:before="60" w:after="0" w:line="320" w:lineRule="atLeast"/>
        <w:rPr>
          <w:del w:author="chomphunuch wongphong" w:date="2025-11-08T04:39:22.701Z" w16du:dateUtc="2025-11-08T04:39:22.701Z" w:id="455937753"/>
          <w:rFonts w:eastAsia="游明朝" w:eastAsiaTheme="minorEastAsia"/>
        </w:rPr>
        <w:pPrChange w:author="chomphunuch wongphong" w:date="2025-11-08T04:38:36.015Z">
          <w:pPr>
            <w:pStyle w:val="Affiliation"/>
          </w:pPr>
        </w:pPrChange>
      </w:pPr>
      <w:ins w:author="chomphunuch wongphong" w:date="2025-11-08T04:38:36.013Z" w:id="1893510989">
        <w:r w:rsidRPr="475CA3D4" w:rsidR="5184FE73">
          <w:rPr>
            <w:rFonts w:eastAsia="游明朝" w:eastAsiaTheme="minorEastAsia"/>
          </w:rPr>
          <w:t>Ms. Chomphunuch Wongphong</w:t>
        </w:r>
      </w:ins>
    </w:p>
    <w:p w:rsidRPr="00E02C38" w:rsidR="005B434B" w:rsidP="475CA3D4" w:rsidRDefault="4A387C7A" w14:paraId="3A9904BF" w14:textId="77734B3E">
      <w:pPr>
        <w:pStyle w:val="Affiliation"/>
        <w:rPr>
          <w:ins w:author="chomphunuch wongphong" w:date="2025-11-08T04:38:44.495Z" w16du:dateUtc="2025-11-08T04:38:44.495Z" w:id="1433664903"/>
          <w:rStyle w:val="Hyperlink"/>
          <w:rFonts w:eastAsia="游明朝" w:eastAsiaTheme="minorEastAsia"/>
        </w:rPr>
      </w:pPr>
      <w:del w:author="chomphunuch wongphong" w:date="2025-11-08T04:38:41.345Z" w:id="328595071">
        <w:r w:rsidRPr="475CA3D4" w:rsidDel="06E3B6EC">
          <w:rPr>
            <w:rFonts w:eastAsia="游明朝" w:eastAsiaTheme="minorEastAsia"/>
          </w:rPr>
          <w:delText xml:space="preserve">Ms. </w:delText>
        </w:r>
        <w:r w:rsidRPr="475CA3D4" w:rsidDel="2CCDD76A">
          <w:rPr>
            <w:rFonts w:eastAsia="游明朝" w:eastAsiaTheme="minorEastAsia"/>
          </w:rPr>
          <w:delText>Chomphunuch</w:delText>
        </w:r>
        <w:r w:rsidRPr="475CA3D4" w:rsidDel="2CCDD76A">
          <w:rPr>
            <w:rFonts w:eastAsia="游明朝" w:eastAsiaTheme="minorEastAsia"/>
          </w:rPr>
          <w:delText xml:space="preserve"> </w:delText>
        </w:r>
        <w:r w:rsidRPr="475CA3D4" w:rsidDel="2CCDD76A">
          <w:rPr>
            <w:rFonts w:eastAsia="游明朝" w:eastAsiaTheme="minorEastAsia"/>
          </w:rPr>
          <w:delText>Wongphong</w:delText>
        </w:r>
        <w:r w:rsidRPr="475CA3D4" w:rsidDel="6C0B3EEF">
          <w:rPr>
            <w:rFonts w:eastAsia="游明朝" w:eastAsiaTheme="minorEastAsia"/>
          </w:rPr>
          <w:delText>,</w:delText>
        </w:r>
        <w:r w:rsidRPr="475CA3D4" w:rsidDel="431231E3">
          <w:rPr>
            <w:rFonts w:eastAsia="游明朝" w:eastAsiaTheme="minorEastAsia"/>
          </w:rPr>
          <w:delText xml:space="preserve"> </w:delText>
        </w:r>
      </w:del>
      <w:r w:rsidRPr="475CA3D4" w:rsidR="431231E3">
        <w:rPr>
          <w:rFonts w:eastAsia="游明朝" w:eastAsiaTheme="minorEastAsia"/>
        </w:rPr>
        <w:t>Thammasat University, Thailand</w:t>
      </w:r>
      <w:r w:rsidRPr="475CA3D4" w:rsidR="61A4C1C0">
        <w:rPr>
          <w:rFonts w:eastAsia="游明朝" w:eastAsiaTheme="minorEastAsia"/>
        </w:rPr>
        <w:t xml:space="preserve">, </w:t>
      </w:r>
      <w:ins w:author="chomphunuch wongphong" w:date="2025-11-08T06:00:43.673Z" w:id="1002126880">
        <w:r w:rsidRPr="475CA3D4" w:rsidR="0138D037">
          <w:rPr>
            <w:rFonts w:eastAsia="游明朝" w:eastAsiaTheme="minorEastAsia"/>
          </w:rPr>
          <w:t xml:space="preserve">chomphunuch.won@dome.tu.ac.th </w:t>
        </w:r>
      </w:ins>
      <w:ins w:author="chomphunuch wongphong" w:date="2025-11-08T04:38:44.508Z" w:id="333064206">
        <w:r>
          <w:fldChar w:fldCharType="begin"/>
        </w:r>
        <w:r>
          <w:instrText xml:space="preserve">HYPERLINK "mailto:chomphunuch.won@dome.tu.ac.th" </w:instrText>
        </w:r>
        <w:r>
          <w:fldChar w:fldCharType="separate"/>
        </w:r>
      </w:ins>
      <w:del w:author="chomphunuch wongphong" w:date="2025-11-08T06:00:42.817Z" w:id="389270060">
        <w:r w:rsidRPr="475CA3D4" w:rsidDel="3037514B">
          <w:rPr>
            <w:rStyle w:val="Hyperlink"/>
            <w:rFonts w:eastAsia="游明朝" w:eastAsiaTheme="minorEastAsia"/>
          </w:rPr>
          <w:delText>chomphunuch.won</w:delText>
        </w:r>
        <w:r w:rsidRPr="475CA3D4" w:rsidDel="61A4C1C0">
          <w:rPr>
            <w:rStyle w:val="Hyperlink"/>
            <w:rFonts w:eastAsia="游明朝" w:eastAsiaTheme="minorEastAsia"/>
          </w:rPr>
          <w:delText>@</w:delText>
        </w:r>
        <w:r w:rsidRPr="475CA3D4" w:rsidDel="1CD446EE">
          <w:rPr>
            <w:rStyle w:val="Hyperlink"/>
            <w:rFonts w:eastAsia="游明朝" w:eastAsiaTheme="minorEastAsia"/>
          </w:rPr>
          <w:delText>dome</w:delText>
        </w:r>
        <w:r w:rsidRPr="475CA3D4" w:rsidDel="61A4C1C0">
          <w:rPr>
            <w:rStyle w:val="Hyperlink"/>
            <w:rFonts w:eastAsia="游明朝" w:eastAsiaTheme="minorEastAsia"/>
          </w:rPr>
          <w:delText>.</w:delText>
        </w:r>
        <w:r w:rsidRPr="475CA3D4" w:rsidDel="1D500851">
          <w:rPr>
            <w:rStyle w:val="Hyperlink"/>
            <w:rFonts w:eastAsia="游明朝" w:eastAsiaTheme="minorEastAsia"/>
          </w:rPr>
          <w:delText>tu.ac.th</w:delText>
        </w:r>
      </w:del>
      <w:ins w:author="chomphunuch wongphong" w:date="2025-11-08T04:38:44.508Z" w:id="977188156">
        <w:r>
          <w:fldChar w:fldCharType="end"/>
        </w:r>
      </w:ins>
    </w:p>
    <w:p w:rsidR="3D461ED9" w:rsidP="475CA3D4" w:rsidRDefault="3D461ED9" w14:paraId="3DDACDBC" w14:textId="465B9AC4">
      <w:pPr>
        <w:pStyle w:val="Authors"/>
        <w:spacing w:before="60" w:after="0" w:line="320" w:lineRule="atLeast"/>
        <w:rPr>
          <w:del w:author="chomphunuch wongphong" w:date="2025-11-08T04:39:27.385Z" w16du:dateUtc="2025-11-08T04:39:27.385Z" w:id="1429065333"/>
          <w:rFonts w:eastAsia="游明朝" w:eastAsiaTheme="minorEastAsia"/>
        </w:rPr>
        <w:pPrChange w:author="chomphunuch wongphong" w:date="2025-11-08T04:39:11.545Z">
          <w:pPr>
            <w:pStyle w:val="Affiliation"/>
          </w:pPr>
        </w:pPrChange>
      </w:pPr>
      <w:ins w:author="chomphunuch wongphong" w:date="2025-11-08T04:39:11.544Z" w:id="581987568">
        <w:r w:rsidRPr="475CA3D4" w:rsidR="3D461ED9">
          <w:rPr>
            <w:rFonts w:eastAsia="游明朝" w:eastAsiaTheme="minorEastAsia"/>
          </w:rPr>
          <w:t>Ms. Patchararat Wongta</w:t>
        </w:r>
      </w:ins>
    </w:p>
    <w:p w:rsidR="005B434B" w:rsidP="475CA3D4" w:rsidRDefault="2605F912" w14:paraId="03E6500D" w14:textId="063CACF8">
      <w:pPr>
        <w:pStyle w:val="Affiliation"/>
        <w:rPr>
          <w:ins w:author="chomphunuch wongphong" w:date="2025-11-08T04:39:32.695Z" w16du:dateUtc="2025-11-08T04:39:32.695Z" w:id="1982024018"/>
          <w:rStyle w:val="Hyperlink"/>
          <w:rFonts w:eastAsia="游明朝" w:eastAsiaTheme="minorEastAsia"/>
        </w:rPr>
        <w:pPrChange w:author="patchararat wongta" w:date="2025-11-05T07:01:00Z" w:id="1">
          <w:pPr>
            <w:pStyle w:val="Authors"/>
          </w:pPr>
        </w:pPrChange>
      </w:pPr>
      <w:del w:author="chomphunuch wongphong" w:date="2025-11-08T04:39:14.405Z" w:id="934350450">
        <w:r w:rsidRPr="475CA3D4" w:rsidDel="2E357E8A">
          <w:rPr>
            <w:rFonts w:eastAsia="游明朝" w:eastAsiaTheme="minorEastAsia"/>
          </w:rPr>
          <w:delText xml:space="preserve">Ms. </w:delText>
        </w:r>
        <w:r w:rsidRPr="475CA3D4" w:rsidDel="2E357E8A">
          <w:rPr>
            <w:rFonts w:eastAsia="游明朝" w:eastAsiaTheme="minorEastAsia"/>
          </w:rPr>
          <w:delText>Patchararat</w:delText>
        </w:r>
        <w:r w:rsidRPr="475CA3D4" w:rsidDel="2E357E8A">
          <w:rPr>
            <w:rFonts w:eastAsia="游明朝" w:eastAsiaTheme="minorEastAsia"/>
          </w:rPr>
          <w:delText xml:space="preserve"> Wongta</w:delText>
        </w:r>
        <w:r w:rsidRPr="475CA3D4" w:rsidDel="6C0B3EEF">
          <w:rPr>
            <w:rFonts w:eastAsia="游明朝" w:eastAsiaTheme="minorEastAsia"/>
          </w:rPr>
          <w:delText>,</w:delText>
        </w:r>
        <w:r w:rsidRPr="475CA3D4" w:rsidDel="6500ED12">
          <w:rPr>
            <w:rFonts w:eastAsia="游明朝" w:eastAsiaTheme="minorEastAsia"/>
          </w:rPr>
          <w:delText xml:space="preserve"> </w:delText>
        </w:r>
      </w:del>
      <w:r w:rsidRPr="475CA3D4" w:rsidR="6500ED12">
        <w:rPr>
          <w:rFonts w:eastAsia="游明朝" w:eastAsiaTheme="minorEastAsia"/>
        </w:rPr>
        <w:t>Thammasat University, Thailand</w:t>
      </w:r>
      <w:r w:rsidRPr="475CA3D4" w:rsidR="61A4C1C0">
        <w:rPr>
          <w:rFonts w:eastAsia="游明朝" w:eastAsiaTheme="minorEastAsia"/>
        </w:rPr>
        <w:t>,</w:t>
      </w:r>
      <w:r w:rsidRPr="475CA3D4" w:rsidR="5114F643">
        <w:rPr>
          <w:rFonts w:eastAsia="游明朝" w:eastAsiaTheme="minorEastAsia"/>
        </w:rPr>
        <w:t xml:space="preserve"> </w:t>
      </w:r>
      <w:ins w:author="chomphunuch wongphong" w:date="2025-11-08T06:00:47.45Z" w:id="859721999">
        <w:r w:rsidRPr="475CA3D4" w:rsidR="02AF8264">
          <w:rPr>
            <w:rFonts w:eastAsia="游明朝" w:eastAsiaTheme="minorEastAsia"/>
          </w:rPr>
          <w:t xml:space="preserve">patchararat.won@dome.tu.ac.th </w:t>
        </w:r>
      </w:ins>
      <w:ins w:author="chomphunuch wongphong" w:date="2025-11-08T04:39:32.702Z" w:id="1827618114">
        <w:r>
          <w:fldChar w:fldCharType="begin"/>
        </w:r>
        <w:r>
          <w:instrText xml:space="preserve">HYPERLINK "mailto:patchararat.won@dome.tu.ac.th" </w:instrText>
        </w:r>
        <w:r>
          <w:fldChar w:fldCharType="separate"/>
        </w:r>
      </w:ins>
      <w:del w:author="chomphunuch wongphong" w:date="2025-11-08T06:00:46.813Z" w:id="1908683933">
        <w:r w:rsidRPr="475CA3D4" w:rsidDel="5114F643">
          <w:rPr>
            <w:rStyle w:val="Hyperlink"/>
            <w:rFonts w:eastAsia="游明朝" w:eastAsiaTheme="minorEastAsia"/>
          </w:rPr>
          <w:delText>patchararat.won@dome.tu.ac.th</w:delText>
        </w:r>
      </w:del>
      <w:ins w:author="chomphunuch wongphong" w:date="2025-11-08T04:39:32.702Z" w:id="1475259753">
        <w:r>
          <w:fldChar w:fldCharType="end"/>
        </w:r>
      </w:ins>
    </w:p>
    <w:p w:rsidR="0B21124B" w:rsidP="475CA3D4" w:rsidRDefault="0B21124B" w14:paraId="617E547E" w14:textId="79FBB650">
      <w:pPr>
        <w:spacing w:before="60" w:after="0" w:line="320" w:lineRule="atLeast"/>
        <w:rPr>
          <w:noProof w:val="0"/>
          <w:lang w:val="en-US"/>
        </w:rPr>
      </w:pPr>
      <w:ins w:author="chomphunuch wongphong" w:date="2025-11-08T04:40:28.272Z" w:id="1400428912">
        <w:r w:rsidRPr="475CA3D4" w:rsidR="0B21124B">
          <w:rPr>
            <w:rStyle w:val="AuthorsChar"/>
            <w:b w:val="0"/>
            <w:bCs w:val="0"/>
            <w:i w:val="0"/>
            <w:iCs w:val="0"/>
            <w:caps w:val="1"/>
            <w:noProof w:val="0"/>
            <w:color w:val="000000" w:themeColor="text1" w:themeTint="FF" w:themeShade="FF"/>
            <w:sz w:val="22"/>
            <w:szCs w:val="22"/>
            <w:lang w:val="en-US"/>
          </w:rPr>
          <w:t>Asst. Prof. Dr. Worawan Diaz Carballo</w:t>
        </w:r>
      </w:ins>
    </w:p>
    <w:p w:rsidR="39035510" w:rsidP="475CA3D4" w:rsidRDefault="39035510" w14:paraId="56490B0F" w14:textId="59790D68">
      <w:pPr>
        <w:pStyle w:val="Affiliation"/>
        <w:rPr>
          <w:rStyle w:val="Hyperlink"/>
          <w:rFonts w:eastAsia="游明朝" w:eastAsiaTheme="minorEastAsia"/>
        </w:rPr>
        <w:pPrChange w:author="patchararat wongta" w:date="2025-11-05T07:02:00Z">
          <w:pPr>
            <w:pStyle w:val="Authors"/>
          </w:pPr>
        </w:pPrChange>
      </w:pPr>
      <w:del w:author="chomphunuch wongphong" w:date="2025-11-08T04:40:33.173Z" w:id="2138174890">
        <w:r w:rsidRPr="475CA3D4" w:rsidDel="39035510">
          <w:rPr>
            <w:rFonts w:eastAsia="游明朝" w:eastAsiaTheme="minorEastAsia"/>
          </w:rPr>
          <w:delText>Asst. Prof. Dr. Worawan Diaz Carballo</w:delText>
        </w:r>
        <w:r w:rsidRPr="475CA3D4" w:rsidDel="6C0B3EEF">
          <w:rPr>
            <w:rFonts w:eastAsia="游明朝" w:eastAsiaTheme="minorEastAsia"/>
          </w:rPr>
          <w:delText xml:space="preserve">, </w:delText>
        </w:r>
      </w:del>
      <w:r w:rsidRPr="475CA3D4" w:rsidR="6EA08E2A">
        <w:rPr>
          <w:rFonts w:eastAsia="游明朝" w:eastAsiaTheme="minorEastAsia"/>
        </w:rPr>
        <w:t>Thammasat University, Thailand</w:t>
      </w:r>
      <w:r w:rsidRPr="475CA3D4" w:rsidR="61A4C1C0">
        <w:rPr>
          <w:rFonts w:eastAsia="游明朝" w:eastAsiaTheme="minorEastAsia"/>
        </w:rPr>
        <w:t>,</w:t>
      </w:r>
      <w:r w:rsidRPr="475CA3D4" w:rsidR="03AA9404">
        <w:rPr>
          <w:rFonts w:eastAsia="游明朝" w:eastAsiaTheme="minorEastAsia"/>
        </w:rPr>
        <w:t xml:space="preserve"> </w:t>
      </w:r>
      <w:ins w:author="chomphunuch wongphong" w:date="2025-11-08T06:00:50.226Z" w:id="25516482">
        <w:r w:rsidRPr="475CA3D4" w:rsidR="5669F06F">
          <w:rPr>
            <w:rFonts w:eastAsia="游明朝" w:eastAsiaTheme="minorEastAsia"/>
          </w:rPr>
          <w:t xml:space="preserve">papong@tu.ac.th </w:t>
        </w:r>
      </w:ins>
      <w:ins w:author="chomphunuch wongphong" w:date="2025-11-08T04:40:35.964Z" w:id="1842379732">
        <w:r>
          <w:fldChar w:fldCharType="begin"/>
        </w:r>
        <w:r>
          <w:instrText xml:space="preserve">HYPERLINK "mailto:papong@tu.ac.th" </w:instrText>
        </w:r>
        <w:r>
          <w:fldChar w:fldCharType="separate"/>
        </w:r>
      </w:ins>
      <w:del w:author="chomphunuch wongphong" w:date="2025-11-08T06:00:49.645Z" w:id="207123152">
        <w:r w:rsidRPr="475CA3D4" w:rsidDel="03AA9404">
          <w:rPr>
            <w:rStyle w:val="Hyperlink"/>
            <w:rFonts w:eastAsia="游明朝" w:eastAsiaTheme="minorEastAsia"/>
          </w:rPr>
          <w:delText>papong@tu.ac.th</w:delText>
        </w:r>
      </w:del>
      <w:ins w:author="chomphunuch wongphong" w:date="2025-11-08T04:40:35.964Z" w:id="1439550942">
        <w:r>
          <w:fldChar w:fldCharType="end"/>
        </w:r>
      </w:ins>
    </w:p>
    <w:p w:rsidR="25E555AA" w:rsidP="0A3218CF" w:rsidRDefault="25E555AA" w14:paraId="32BDC322" w14:noSpellErr="1" w14:textId="59B692EA">
      <w:pPr>
        <w:pStyle w:val="Head1"/>
        <w:numPr>
          <w:ilvl w:val="0"/>
          <w:numId w:val="0"/>
        </w:numPr>
        <w:ind w:left="432" w:hanging="432"/>
        <w:rPr>
          <w:rPrChange w:author="chomphunuch wongphong" w:date="2025-11-07T16:45:00Z" w16du:dateUtc="2025-11-07T09:45:00Z" w:id="605321965">
            <w:rPr>
              <w:color w:val="0070C0"/>
            </w:rPr>
          </w:rPrChange>
        </w:rPr>
      </w:pPr>
      <w:r w:rsidRPr="475CA3D4" w:rsidR="03CBD3AC">
        <w:rPr>
          <w:rPrChange w:author="chomphunuch wongphong" w:date="2025-11-07T16:45:00Z" w:id="350435566">
            <w:rPr>
              <w:color w:val="0070C0"/>
            </w:rPr>
          </w:rPrChange>
        </w:rPr>
        <w:t>A</w:t>
      </w:r>
      <w:r w:rsidR="208339DD">
        <w:rPr/>
        <w:t>bs</w:t>
      </w:r>
      <w:r w:rsidR="7617A153">
        <w:rPr/>
        <w:t>t</w:t>
      </w:r>
      <w:r w:rsidRPr="475CA3D4" w:rsidR="03CBD3AC">
        <w:rPr>
          <w:rPrChange w:author="patchararat wongta" w:date="2025-11-07T16:06:10.754Z" w:id="1074710758">
            <w:rPr>
              <w:color w:val="0070C0"/>
            </w:rPr>
          </w:rPrChange>
        </w:rPr>
        <w:t>ract</w:t>
      </w:r>
    </w:p>
    <w:p w:rsidR="3401B833" w:rsidP="475CA3D4" w:rsidRDefault="54EF5742" w14:paraId="674AB8AB" w14:textId="04CDDA23">
      <w:pPr>
        <w:pStyle w:val="CCSDescription"/>
        <w:ind w:firstLine="432"/>
        <w:rPr>
          <w:b w:val="0"/>
          <w:bCs w:val="0"/>
          <w:color w:val="auto"/>
          <w:sz w:val="16"/>
          <w:szCs w:val="16"/>
        </w:rPr>
      </w:pPr>
      <w:r w:rsidRPr="475CA3D4" w:rsidR="53B089A4">
        <w:rPr>
          <w:b w:val="0"/>
          <w:bCs w:val="0"/>
          <w:sz w:val="16"/>
          <w:szCs w:val="16"/>
          <w:rPrChange w:author="patchararat wongta" w:date="2025-11-07T16:06:10.756Z" w:id="722413066">
            <w:rPr>
              <w:b w:val="0"/>
              <w:bCs w:val="0"/>
              <w:sz w:val="16"/>
              <w:szCs w:val="16"/>
              <w:highlight w:val="yellow"/>
            </w:rPr>
          </w:rPrChange>
        </w:rPr>
        <w:t xml:space="preserve"> </w:t>
      </w:r>
      <w:r w:rsidRPr="475CA3D4" w:rsidR="2A70B5D8">
        <w:rPr>
          <w:b w:val="0"/>
          <w:bCs w:val="0"/>
          <w:color w:val="auto"/>
          <w:sz w:val="16"/>
          <w:szCs w:val="16"/>
        </w:rPr>
        <w:t xml:space="preserve">Improving energy efficiency through co-simulation frameworks can improve building and operations management, a key approach to reducing energy consumption per square meter by 35% by 2030. Buildings consume more than one-third of global energy consumption, with HVAC systems accounting for more than 70%. Unpredictable occupant behavior can lead to energy variability of 100-300%, even for similar buildings and systems. To improve the prediction accuracy of building energy management, a co-simulation that combines physical models with surrogate human behavior models is </w:t>
      </w:r>
      <w:r w:rsidRPr="475CA3D4" w:rsidR="2A70B5D8">
        <w:rPr>
          <w:b w:val="0"/>
          <w:bCs w:val="0"/>
          <w:color w:val="auto"/>
          <w:sz w:val="16"/>
          <w:szCs w:val="16"/>
        </w:rPr>
        <w:t>required</w:t>
      </w:r>
      <w:r w:rsidRPr="475CA3D4" w:rsidR="2A70B5D8">
        <w:rPr>
          <w:b w:val="0"/>
          <w:bCs w:val="0"/>
          <w:color w:val="auto"/>
          <w:sz w:val="16"/>
          <w:szCs w:val="16"/>
        </w:rPr>
        <w:t xml:space="preserve">. To handle this complexity and maximize simulation accuracy, HPC, coupled with AI accelerators, is </w:t>
      </w:r>
      <w:r w:rsidRPr="475CA3D4" w:rsidR="2A70B5D8">
        <w:rPr>
          <w:b w:val="0"/>
          <w:bCs w:val="0"/>
          <w:color w:val="auto"/>
          <w:sz w:val="16"/>
          <w:szCs w:val="16"/>
        </w:rPr>
        <w:t>required</w:t>
      </w:r>
      <w:r w:rsidRPr="475CA3D4" w:rsidR="2A70B5D8">
        <w:rPr>
          <w:b w:val="0"/>
          <w:bCs w:val="0"/>
          <w:color w:val="auto"/>
          <w:sz w:val="16"/>
          <w:szCs w:val="16"/>
        </w:rPr>
        <w:t xml:space="preserve">. However, energy-aware data movement analysis found that frequent data exchange and synchronization create bottlenecks that increase processing time by 20-50% compared to stand-alone simulations. This problem is </w:t>
      </w:r>
      <w:r w:rsidRPr="475CA3D4" w:rsidR="2A70B5D8">
        <w:rPr>
          <w:b w:val="0"/>
          <w:bCs w:val="0"/>
          <w:color w:val="auto"/>
          <w:sz w:val="16"/>
          <w:szCs w:val="16"/>
        </w:rPr>
        <w:t>exacerbated</w:t>
      </w:r>
      <w:r w:rsidRPr="475CA3D4" w:rsidR="2A70B5D8">
        <w:rPr>
          <w:b w:val="0"/>
          <w:bCs w:val="0"/>
          <w:color w:val="auto"/>
          <w:sz w:val="16"/>
          <w:szCs w:val="16"/>
        </w:rPr>
        <w:t xml:space="preserve"> in distributed systems, where network data transfer consumes 0.06-0.2 kWh/GB. An experimental study conducted in a classroom at the </w:t>
      </w:r>
      <w:r w:rsidRPr="475CA3D4" w:rsidR="2A70B5D8">
        <w:rPr>
          <w:b w:val="0"/>
          <w:bCs w:val="0"/>
          <w:color w:val="auto"/>
          <w:sz w:val="16"/>
          <w:szCs w:val="16"/>
        </w:rPr>
        <w:t>Boonchoo</w:t>
      </w:r>
      <w:r w:rsidRPr="475CA3D4" w:rsidR="2A70B5D8">
        <w:rPr>
          <w:b w:val="0"/>
          <w:bCs w:val="0"/>
          <w:color w:val="auto"/>
          <w:sz w:val="16"/>
          <w:szCs w:val="16"/>
        </w:rPr>
        <w:t xml:space="preserve"> building, Thammasat University, Lampang , Thailand, showed that the frequency of data exchange between simulators and the temporal resolution of synchronization have a significant influence on the simulation results, i.e., higher connection frequency increases the processing time and power consumption, lower connection frequency reduces the processing time and power consumption but reduces the accuracy. The Twin-B model serves as a testbed for HPC profiling, identification processing </w:t>
      </w:r>
      <w:r w:rsidRPr="475CA3D4" w:rsidR="2A70B5D8">
        <w:rPr>
          <w:b w:val="0"/>
          <w:bCs w:val="0"/>
          <w:color w:val="auto"/>
          <w:sz w:val="16"/>
          <w:szCs w:val="16"/>
        </w:rPr>
        <w:t>bottlenecks</w:t>
      </w:r>
      <w:r w:rsidRPr="475CA3D4" w:rsidR="2A70B5D8">
        <w:rPr>
          <w:b w:val="0"/>
          <w:bCs w:val="0"/>
          <w:color w:val="auto"/>
          <w:sz w:val="16"/>
          <w:szCs w:val="16"/>
        </w:rPr>
        <w:t xml:space="preserve"> and energy-intensive processes, which can be used to inform data exchange optimization and load balancing strategies. This research </w:t>
      </w:r>
      <w:r w:rsidRPr="475CA3D4" w:rsidR="2A70B5D8">
        <w:rPr>
          <w:b w:val="0"/>
          <w:bCs w:val="0"/>
          <w:color w:val="auto"/>
          <w:sz w:val="16"/>
          <w:szCs w:val="16"/>
        </w:rPr>
        <w:t>lays</w:t>
      </w:r>
      <w:r w:rsidRPr="475CA3D4" w:rsidR="2A70B5D8">
        <w:rPr>
          <w:b w:val="0"/>
          <w:bCs w:val="0"/>
          <w:color w:val="auto"/>
          <w:sz w:val="16"/>
          <w:szCs w:val="16"/>
        </w:rPr>
        <w:t xml:space="preserve"> the foundation for the development of energy-efficient simulation and data management systems that support the broader </w:t>
      </w:r>
      <w:r w:rsidRPr="475CA3D4" w:rsidR="2A70B5D8">
        <w:rPr>
          <w:b w:val="0"/>
          <w:bCs w:val="0"/>
          <w:color w:val="auto"/>
          <w:sz w:val="16"/>
          <w:szCs w:val="16"/>
        </w:rPr>
        <w:t>objective</w:t>
      </w:r>
      <w:r w:rsidRPr="475CA3D4" w:rsidR="2A70B5D8">
        <w:rPr>
          <w:b w:val="0"/>
          <w:bCs w:val="0"/>
          <w:color w:val="auto"/>
          <w:sz w:val="16"/>
          <w:szCs w:val="16"/>
        </w:rPr>
        <w:t xml:space="preserve"> of sustainable computing.  </w:t>
      </w:r>
    </w:p>
    <w:p w:rsidR="601B5449" w:rsidP="475CA3D4" w:rsidRDefault="601B5449" w14:paraId="08A87A49" w14:textId="3055D7FA">
      <w:pPr>
        <w:pStyle w:val="KeyWords"/>
        <w:rPr>
          <w:color w:val="auto"/>
          <w:sz w:val="18"/>
          <w:szCs w:val="18"/>
          <w:rPrChange w:author="chomphunuch wongphong" w:date="2025-11-07T14:49:22.529Z" w16du:dateUtc="2025-11-07T09:45:00Z" w:id="179331935">
            <w:rPr>
              <w:b w:val="1"/>
              <w:bCs w:val="1"/>
            </w:rPr>
          </w:rPrChange>
        </w:rPr>
      </w:pPr>
      <w:r w:rsidRPr="475CA3D4" w:rsidR="601B5449">
        <w:rPr>
          <w:rStyle w:val="KeyWordHeadchar"/>
          <w:b w:val="1"/>
          <w:bCs w:val="1"/>
          <w:color w:val="auto"/>
          <w:rPrChange w:author="chomphunuch wongphong" w:date="2025-11-07T16:45:00Z" w:id="1693746084">
            <w:rPr>
              <w:rStyle w:val="KeyWordHeadchar"/>
              <w:b w:val="1"/>
              <w:bCs w:val="1"/>
            </w:rPr>
          </w:rPrChange>
        </w:rPr>
        <w:t xml:space="preserve">Additional Keywords and Phrases: </w:t>
      </w:r>
      <w:r w:rsidRPr="475CA3D4" w:rsidR="36B32101">
        <w:rPr>
          <w:color w:val="auto"/>
          <w:sz w:val="18"/>
          <w:szCs w:val="18"/>
          <w:rPrChange w:author="chomphunuch wongphong" w:date="2025-11-07T14:49:22.528Z" w:id="481634104">
            <w:rPr>
              <w:color w:val="FF0000"/>
            </w:rPr>
          </w:rPrChange>
        </w:rPr>
        <w:t xml:space="preserve"> </w:t>
      </w:r>
      <w:del w:author="chomphunuch wongphong" w:date="2025-11-08T06:01:42.404Z" w:id="1396983957">
        <w:r w:rsidRPr="475CA3D4" w:rsidDel="36B32101">
          <w:rPr>
            <w:color w:val="auto"/>
            <w:sz w:val="18"/>
            <w:szCs w:val="18"/>
            <w:rPrChange w:author="chomphunuch wongphong" w:date="2025-11-07T14:49:22.528Z" w:id="544097209">
              <w:rPr>
                <w:color w:val="FF0000"/>
              </w:rPr>
            </w:rPrChange>
          </w:rPr>
          <w:delText xml:space="preserve">Energy Efficiency, </w:delText>
        </w:r>
        <w:r w:rsidRPr="475CA3D4" w:rsidDel="36B32101">
          <w:rPr>
            <w:color w:val="auto"/>
            <w:sz w:val="18"/>
            <w:szCs w:val="18"/>
            <w:rPrChange w:author="chomphunuch wongphong" w:date="2025-11-07T14:49:22.529Z" w:id="1411560980">
              <w:rPr>
                <w:color w:val="FF0000"/>
              </w:rPr>
            </w:rPrChange>
          </w:rPr>
          <w:delText>Co-simulation, Building Energy Management, Agent-based Modeling, High-Performance Computing</w:delText>
        </w:r>
        <w:r w:rsidRPr="475CA3D4" w:rsidDel="36B32101">
          <w:rPr>
            <w:color w:val="auto"/>
            <w:sz w:val="18"/>
            <w:szCs w:val="18"/>
            <w:rPrChange w:author="chomphunuch wongphong" w:date="2025-11-07T14:49:22.529Z" w:id="1729733469">
              <w:rPr>
                <w:color w:val="FF0000"/>
              </w:rPr>
            </w:rPrChange>
          </w:rPr>
          <w:delText>,</w:delText>
        </w:r>
        <w:r w:rsidRPr="475CA3D4" w:rsidDel="36B32101">
          <w:rPr>
            <w:color w:val="auto"/>
            <w:sz w:val="18"/>
            <w:szCs w:val="18"/>
            <w:rPrChange w:author="chomphunuch wongphong" w:date="2025-11-07T14:49:22.529Z" w:id="832137906">
              <w:rPr>
                <w:color w:val="FF0000"/>
              </w:rPr>
            </w:rPrChange>
          </w:rPr>
          <w:delText xml:space="preserve"> </w:delText>
        </w:r>
      </w:del>
      <w:ins w:author="chomphunuch wongphong" w:date="2025-11-08T06:01:42.411Z" w:id="857194068">
        <w:r w:rsidRPr="475CA3D4" w:rsidR="7C6AEEE7">
          <w:rPr>
            <w:color w:val="auto"/>
            <w:sz w:val="18"/>
            <w:szCs w:val="18"/>
            <w:rPrChange w:author="chomphunuch wongphong" w:date="2025-11-08T06:01:46.76Z" w:id="1507286064">
              <w:rPr>
                <w:color w:val="auto"/>
              </w:rPr>
            </w:rPrChange>
          </w:rPr>
          <w:t>Energy Efficiency, Co-simulation, Building Energy, Agent-based Model, HPC</w:t>
        </w:r>
      </w:ins>
    </w:p>
    <w:p w:rsidR="005B434B" w:rsidP="005B434B" w:rsidRDefault="005B434B" w14:paraId="3E7A9F1C" w14:textId="77777777">
      <w:pPr>
        <w:pStyle w:val="Head1"/>
        <w:ind w:left="432" w:hanging="432"/>
      </w:pPr>
      <w:r>
        <w:t>Introduction</w:t>
      </w:r>
    </w:p>
    <w:p w:rsidR="5AC97B4F" w:rsidP="5AC97B4F" w:rsidRDefault="5AC97B4F" w14:paraId="4D7F023D" w14:noSpellErr="1" w14:textId="660B11E9">
      <w:pPr>
        <w:pStyle w:val="ParaContinue"/>
        <w:ind w:firstLine="0"/>
        <w:rPr>
          <w:ins w:author="patchararat wongta" w:date="2025-11-05T08:40:00Z" w16du:dateUtc="2025-11-05T08:40:09Z" w:id="1184643165"/>
        </w:rPr>
      </w:pPr>
      <w:ins w:author="patchararat wongta" w:date="2025-11-07T16:07:29.733Z" w:id="274847970">
        <w:r w:rsidR="023F25A4">
          <w:t xml:space="preserve">       </w:t>
        </w:r>
      </w:ins>
      <w:del w:author="patchararat wongta" w:date="2025-11-07T16:06:56.565Z" w:id="1403970836">
        <w:r>
          <w:br/>
        </w:r>
      </w:del>
      <w:ins w:author="Worawan  Diaz  Carballo" w:date="2025-11-03T09:37:00Z" w:id="1996323991">
        <w:r w:rsidR="7B1E4B3F">
          <w:t xml:space="preserve">Energy efficiency, enhanced through co-simulation frameworks, can </w:t>
        </w:r>
        <w:r w:rsidR="7B1E4B3F">
          <w:t>optimize</w:t>
        </w:r>
        <w:r w:rsidR="7B1E4B3F">
          <w:t xml:space="preserve"> both building renovations and operational management, providing a key pathway toward reaching a 35% reduction in energy use per square meter by 2030. Buildings account for more than one-third of global energy consumption, with HVAC systems making up over 70% of the total energy used in buildings</w:t>
        </w:r>
      </w:ins>
      <w:ins w:author="chomphunuch wongphong" w:date="2025-11-06T19:23:00Z" w:id="190161528">
        <w:r w:rsidR="108374E2">
          <w:t xml:space="preserve"> </w:t>
        </w:r>
      </w:ins>
      <w:r w:rsidRPr="475CA3D4" w:rsidR="20E05A84">
        <w:rPr>
          <w:highlight w:val="green"/>
        </w:rPr>
        <w:t>[</w:t>
      </w:r>
      <w:r w:rsidRPr="475CA3D4" w:rsidR="2B0C5008">
        <w:rPr>
          <w:highlight w:val="green"/>
        </w:rPr>
        <w:t>1</w:t>
      </w:r>
      <w:ins w:author="Worawan  Diaz  Carballo" w:date="2025-11-03T09:37:00Z" w:id="1096882735">
        <w:r w:rsidRPr="475CA3D4" w:rsidR="7B1E4B3F">
          <w:rPr>
            <w:highlight w:val="green"/>
          </w:rPr>
          <w:t>]</w:t>
        </w:r>
        <w:r w:rsidR="7B1E4B3F">
          <w:t xml:space="preserve">. Studies </w:t>
        </w:r>
        <w:r w:rsidR="7B1E4B3F">
          <w:t>indicate</w:t>
        </w:r>
        <w:r w:rsidR="7B1E4B3F">
          <w:t xml:space="preserve"> that energy use is influenced by six factors, including occupant behavior, occupant density, temperature, building structure, system efficiency, and management policies</w:t>
        </w:r>
        <w:r w:rsidR="7B1E4B3F">
          <w:t xml:space="preserve">. Of these, occupant behavior is the most significant yet unpredictable, causing energy fluctuations of up to 100–300% even in buildings with </w:t>
        </w:r>
        <w:r w:rsidR="7B1E4B3F">
          <w:t>similar designs and systems</w:t>
        </w:r>
      </w:ins>
      <w:r w:rsidR="7B1E4B3F">
        <w:rPr/>
        <w:t xml:space="preserve"> </w:t>
      </w:r>
      <w:ins w:author="Worawan  Diaz  Carballo" w:date="2025-11-03T09:37:00Z" w:id="663878750">
        <w:r w:rsidRPr="475CA3D4" w:rsidR="20E05A84">
          <w:rPr>
            <w:highlight w:val="green"/>
            <w:rPrChange w:author="chomphunuch wongphong" w:date="2025-11-06T18:56:00Z" w:id="1960840336"/>
          </w:rPr>
          <w:t>[</w:t>
        </w:r>
      </w:ins>
      <w:r w:rsidRPr="475CA3D4" w:rsidR="03235723">
        <w:rPr>
          <w:highlight w:val="green"/>
          <w:rPrChange w:author="chomphunuch wongphong" w:date="2025-11-06T18:56:00Z" w:id="1491361515"/>
        </w:rPr>
        <w:t>2</w:t>
      </w:r>
      <w:ins w:author="Worawan  Diaz  Carballo" w:date="2025-11-03T09:37:00Z" w:id="951609608">
        <w:r w:rsidRPr="475CA3D4" w:rsidR="20E05A84">
          <w:rPr>
            <w:highlight w:val="green"/>
            <w:rPrChange w:author="chomphunuch wongphong" w:date="2025-11-06T18:56:00Z" w:id="2144521890"/>
          </w:rPr>
          <w:t>,</w:t>
        </w:r>
      </w:ins>
      <w:r w:rsidRPr="475CA3D4" w:rsidR="77ACE460">
        <w:rPr>
          <w:highlight w:val="green"/>
          <w:rPrChange w:author="chomphunuch wongphong" w:date="2025-11-06T18:56:00Z" w:id="467580755"/>
        </w:rPr>
        <w:t xml:space="preserve"> </w:t>
      </w:r>
      <w:r w:rsidRPr="475CA3D4" w:rsidR="7B1E4B3F">
        <w:rPr>
          <w:highlight w:val="green"/>
          <w:rPrChange w:author="chomphunuch wongphong" w:date="2025-11-07T16:45:00Z" w:id="837684647"/>
        </w:rPr>
        <w:t>3</w:t>
      </w:r>
      <w:ins w:author="Worawan  Diaz  Carballo" w:date="2025-11-03T09:37:00Z" w:id="351162957">
        <w:r w:rsidRPr="475CA3D4" w:rsidR="7B1E4B3F">
          <w:rPr>
            <w:highlight w:val="green"/>
            <w:rPrChange w:author="chomphunuch wongphong" w:date="2025-11-07T16:45:00Z" w:id="871664306"/>
          </w:rPr>
          <w:t>].</w:t>
        </w:r>
        <w:r w:rsidR="7B1E4B3F">
          <w:t xml:space="preserve"> Although earlier research confirmed that simulating only the building's physical factors is inadequate</w:t>
        </w:r>
      </w:ins>
      <w:del w:author="patchararat wongta" w:date="2025-11-08T04:35:34.665Z" w:id="661676295">
        <w:r w:rsidDel="7B1E4B3F">
          <w:delText xml:space="preserve"> </w:delText>
        </w:r>
      </w:del>
      <w:del w:author="patchararat wongta" w:date="2025-11-08T04:35:33.452Z" w:id="1897465874">
        <w:r w:rsidRPr="475CA3D4" w:rsidDel="13777BE7">
          <w:rPr>
            <w:highlight w:val="green"/>
            <w:rPrChange w:author="chomphunuch wongphong" w:date="2025-11-06T18:58:00Z" w:id="1837285741"/>
          </w:rPr>
          <w:delText>[</w:delText>
        </w:r>
      </w:del>
      <w:del w:author="patchararat wongta" w:date="2025-11-08T04:35:33.289Z" w:id="602701069">
        <w:r w:rsidRPr="475CA3D4" w:rsidDel="13777BE7">
          <w:rPr>
            <w:highlight w:val="green"/>
            <w:rPrChange w:author="chomphunuch wongphong" w:date="2025-11-06T18:58:00Z" w:id="484474158"/>
          </w:rPr>
          <w:delText>4</w:delText>
        </w:r>
      </w:del>
      <w:del w:author="patchararat wongta" w:date="2025-11-08T04:35:33.119Z" w:id="827470881">
        <w:r w:rsidRPr="475CA3D4" w:rsidDel="13777BE7">
          <w:rPr>
            <w:highlight w:val="green"/>
            <w:rPrChange w:author="chomphunuch wongphong" w:date="2025-11-06T18:58:00Z" w:id="1466902894"/>
          </w:rPr>
          <w:delText>]</w:delText>
        </w:r>
      </w:del>
      <w:ins w:author="Worawan  Diaz  Carballo" w:date="2025-11-03T09:37:00Z" w:id="504276738">
        <w:r w:rsidR="7B1E4B3F">
          <w:t xml:space="preserve">, the computational demands often </w:t>
        </w:r>
        <w:r w:rsidR="7B1E4B3F">
          <w:t>required</w:t>
        </w:r>
        <w:r w:rsidR="7B1E4B3F">
          <w:t xml:space="preserve"> compromises with energy simulation accuracy. </w:t>
        </w:r>
      </w:ins>
      <w:ins w:author="Worawan  Diaz  Carballo" w:date="2025-11-03T09:38:00Z" w:id="1755265326">
        <w:r w:rsidR="7425A85E">
          <w:t xml:space="preserve">Advances in high-performance computing (HPC) facilities beyond Exascale, </w:t>
        </w:r>
        <w:r w:rsidR="7425A85E">
          <w:t>closely integrated</w:t>
        </w:r>
        <w:r w:rsidR="7425A85E">
          <w:t xml:space="preserve"> with AI accelerators, enable hybrid simulation models to test energy-saving measures by co-simulating physical factors and occupant behaviors. </w:t>
        </w:r>
      </w:ins>
      <w:ins w:author="Worawan  Diaz  Carballo" w:date="2025-11-03T09:39:00Z" w:id="1406606096">
        <w:r w:rsidR="60F9E100">
          <w:t xml:space="preserve">Virtual testbeds for evaluation can </w:t>
        </w:r>
        <w:r w:rsidR="60F9E100">
          <w:t>identify</w:t>
        </w:r>
        <w:r w:rsidR="60F9E100">
          <w:t xml:space="preserve"> inefficiencies caused by operational disruptions and scenarios, improving the accuracy of energy simulation and forecasting in building energy management systems.</w:t>
        </w:r>
      </w:ins>
      <w:ins w:author="Worawan  Diaz  Carballo" w:date="2025-11-03T09:38:00Z" w:id="1393027521">
        <w:r w:rsidR="3BD9BD87">
          <w:t xml:space="preserve"> </w:t>
        </w:r>
      </w:ins>
      <w:ins w:author="Worawan  Diaz  Carballo" w:date="2025-11-03T09:37:00Z" w:id="125775076">
        <w:r w:rsidR="7B1E4B3F">
          <w:t>However, co-simulation still faces challenges related to high energy consumption during data exchange processes</w:t>
        </w:r>
      </w:ins>
      <w:ins w:author="chomphunuch wongphong" w:date="2025-11-06T19:07:00Z" w:id="422094881">
        <w:r w:rsidRPr="475CA3D4" w:rsidR="40A19684">
          <w:rPr>
            <w:rPrChange w:author="chomphunuch wongphong" w:date="2025-11-06T19:08:00Z" w:id="1334851009">
              <w:rPr>
                <w:highlight w:val="green"/>
              </w:rPr>
            </w:rPrChange>
          </w:rPr>
          <w:t xml:space="preserve"> Studies </w:t>
        </w:r>
        <w:r w:rsidRPr="475CA3D4" w:rsidR="40A19684">
          <w:rPr>
            <w:rPrChange w:author="chomphunuch wongphong" w:date="2025-11-06T19:08:00Z" w:id="1180264160">
              <w:rPr>
                <w:highlight w:val="green"/>
              </w:rPr>
            </w:rPrChange>
          </w:rPr>
          <w:t>indicate</w:t>
        </w:r>
        <w:r w:rsidRPr="475CA3D4" w:rsidR="40A19684">
          <w:rPr>
            <w:rPrChange w:author="chomphunuch wongphong" w:date="2025-11-06T19:08:00Z" w:id="2059811099">
              <w:rPr>
                <w:highlight w:val="green"/>
              </w:rPr>
            </w:rPrChange>
          </w:rPr>
          <w:t xml:space="preserve"> that energy-aware data transfer in co-simulation frameworks is slow, demanding, and complicated, which can cause inaccuracies in translating behavior into energy results</w:t>
        </w:r>
      </w:ins>
      <w:ins w:author="chomphunuch wongphong" w:date="2025-11-06T19:23:00Z" w:id="180995892">
        <w:r w:rsidR="1D81E3DD">
          <w:t xml:space="preserve"> </w:t>
        </w:r>
      </w:ins>
      <w:ins w:author="Worawan  Diaz  Carballo" w:date="2025-11-03T09:37:00Z" w:id="1801405223">
        <w:r w:rsidRPr="475CA3D4" w:rsidR="20E05A84">
          <w:rPr>
            <w:highlight w:val="green"/>
            <w:rPrChange w:author="chomphunuch wongphong" w:date="2025-11-06T19:02:00Z" w:id="1685223032"/>
          </w:rPr>
          <w:t>[</w:t>
        </w:r>
      </w:ins>
      <w:ins w:author="patchararat wongta" w:date="2025-11-08T04:47:58.64Z" w:id="567638791">
        <w:r w:rsidRPr="475CA3D4" w:rsidR="0935AB19">
          <w:rPr>
            <w:highlight w:val="green"/>
          </w:rPr>
          <w:t>4</w:t>
        </w:r>
      </w:ins>
      <w:ins w:author="chomphunuch wongphong" w:date="2025-11-06T18:59:00Z" w:id="139844550">
        <w:del w:author="patchararat wongta" w:date="2025-11-08T04:47:58.095Z" w:id="2043310084">
          <w:r w:rsidRPr="475CA3D4" w:rsidDel="30DA36E4">
            <w:rPr>
              <w:highlight w:val="green"/>
              <w:rPrChange w:author="chomphunuch wongphong" w:date="2025-11-06T19:02:00Z" w:id="1171678086"/>
            </w:rPr>
            <w:delText>5</w:delText>
          </w:r>
        </w:del>
      </w:ins>
      <w:ins w:author="Worawan  Diaz  Carballo" w:date="2025-11-03T09:37:00Z" w:id="252832606">
        <w:del w:author="chomphunuch wongphong" w:date="2025-11-06T18:59:00Z" w:id="2135424600">
          <w:r w:rsidRPr="475CA3D4" w:rsidDel="10EB8ED9">
            <w:rPr>
              <w:highlight w:val="green"/>
              <w:rPrChange w:author="chomphunuch wongphong" w:date="2025-11-06T19:02:00Z" w:id="470818134"/>
            </w:rPr>
            <w:delText>6</w:delText>
          </w:r>
        </w:del>
        <w:r w:rsidRPr="475CA3D4" w:rsidR="20E05A84">
          <w:rPr>
            <w:highlight w:val="green"/>
            <w:rPrChange w:author="chomphunuch wongphong" w:date="2025-11-06T19:02:00Z" w:id="954187805"/>
          </w:rPr>
          <w:t>]</w:t>
        </w:r>
        <w:r w:rsidR="20E05A84">
          <w:t>.</w:t>
        </w:r>
      </w:ins>
      <w:ins w:author="Worawan  Diaz  Carballo" w:date="2025-11-03T09:39:00Z" w:id="1572797446">
        <w:r w:rsidR="60F9E100">
          <w:t xml:space="preserve"> </w:t>
        </w:r>
      </w:ins>
    </w:p>
    <w:p w:rsidR="37DB22E5" w:rsidP="475CA3D4" w:rsidRDefault="37DB22E5" w14:paraId="5D02C8C7" w14:noSpellErr="1" w14:textId="11BBA0EA">
      <w:pPr>
        <w:pStyle w:val="ParaContinue"/>
        <w:ind w:firstLine="0"/>
        <w:rPr>
          <w:del w:author="Worawan  Diaz  Carballo" w:date="2025-11-03T09:39:00Z" w16du:dateUtc="2025-11-03T02:39:00Z" w:id="1844938911"/>
        </w:rPr>
      </w:pPr>
      <w:ins w:author="patchararat wongta" w:date="2025-11-05T08:40:00Z" w:id="72">
        <w:r>
          <w:tab/>
        </w:r>
      </w:ins>
      <w:ins w:author="patchararat wongta" w:date="2025-11-07T16:16:13.705Z" w:id="532996649">
        <w:r w:rsidR="430F5B24">
          <w:t xml:space="preserve">     </w:t>
        </w:r>
      </w:ins>
      <w:ins w:author="patchararat wongta" w:date="2025-11-05T08:40:00Z" w:id="1618011917">
        <w:r w:rsidR="722D06CE">
          <w:t>Hybrid-driven co-simulation framework excels at interoperability and robustness. However, they are limited by substantial energy consumption during data exchange. Synchronizing multiple replicas within a unified replication environment requires frequent data transfers, which consume significant CPU and memory resources, resulting in idle periods that degrade performance. co-simulation overhead can increase computation time by 20–50% compared to standalone simulations</w:t>
        </w:r>
      </w:ins>
      <w:r w:rsidRPr="37E18BDA">
        <w:rPr>
          <w:rStyle w:val="FootnoteReference"/>
        </w:rPr>
        <w:footnoteReference w:id="14787"/>
      </w:r>
      <w:ins w:author="patchararat wongta" w:date="2025-11-05T08:40:00Z" w:id="166362113">
        <w:r w:rsidR="722D06CE">
          <w:t>, thereby proportionally increasing electricity consumption</w:t>
        </w:r>
      </w:ins>
      <w:r w:rsidR="2CC28C6C">
        <w:rPr/>
        <w:t xml:space="preserve"> </w:t>
      </w:r>
      <w:ins w:author="patchararat wongta" w:date="2025-11-05T08:40:00Z" w:id="1799650277">
        <w:r w:rsidRPr="37E18BDA" w:rsidR="722D06CE">
          <w:rPr>
            <w:highlight w:val="green"/>
            <w:rPrChange w:author="chomphunuch wongphong" w:date="2025-11-06T19:09:00Z" w:id="1652969803"/>
          </w:rPr>
          <w:t>[</w:t>
        </w:r>
      </w:ins>
      <w:ins w:author="patchararat wongta" w:date="2025-11-08T04:48:01.908Z" w:id="1067296747">
        <w:r w:rsidRPr="37E18BDA" w:rsidR="390EAF98">
          <w:rPr>
            <w:highlight w:val="green"/>
          </w:rPr>
          <w:t>4</w:t>
        </w:r>
      </w:ins>
      <w:del w:author="patchararat wongta" w:date="2025-11-08T04:48:01.166Z" w:id="162713822">
        <w:r w:rsidRPr="37E18BDA" w:rsidDel="38CF9DFF">
          <w:rPr>
            <w:highlight w:val="green"/>
            <w:rPrChange w:author="chomphunuch wongphong" w:date="2025-11-06T19:09:00Z" w:id="766974272"/>
          </w:rPr>
          <w:delText>5</w:delText>
        </w:r>
      </w:del>
      <w:ins w:author="patchararat wongta" w:date="2025-11-05T08:40:00Z" w:id="1595691939">
        <w:r w:rsidRPr="37E18BDA" w:rsidR="722D06CE">
          <w:rPr>
            <w:highlight w:val="green"/>
            <w:rPrChange w:author="chomphunuch wongphong" w:date="2025-11-06T19:09:00Z" w:id="135467417"/>
          </w:rPr>
          <w:t xml:space="preserve">, </w:t>
        </w:r>
      </w:ins>
      <w:r w:rsidRPr="4C3B8862" w:rsidR="5FB9F385">
        <w:rPr>
          <w:highlight w:val="green"/>
          <w:rPrChange w:author="chomphunuch wongphong" w:date="2025-11-06T19:09:00Z" w:id="490519310">
            <w:rPr/>
          </w:rPrChange>
        </w:rPr>
        <w:t>6</w:t>
      </w:r>
      <w:ins w:author="patchararat wongta" w:date="2025-11-05T08:40:00Z" w:id="778882683">
        <w:r w:rsidRPr="37E18BDA" w:rsidR="722D06CE">
          <w:rPr>
            <w:highlight w:val="green"/>
            <w:rPrChange w:author="chomphunuch wongphong" w:date="2025-11-06T19:09:00Z" w:id="1415704174"/>
          </w:rPr>
          <w:t>]</w:t>
        </w:r>
        <w:r w:rsidR="722D06CE">
          <w:t xml:space="preserve">. The choice of connection </w:t>
        </w:r>
        <w:r w:rsidR="722D06CE">
          <w:t xml:space="preserve">time </w:t>
        </w:r>
        <w:r w:rsidR="722D06CE">
          <w:t>step</w:t>
        </w:r>
        <w:r w:rsidR="722D06CE">
          <w:t xml:space="preserve"> is important for simulation accuracy and energy efficiency. Smaller time steps enhance precision but elevate energy demand due to more frequent exchanges, while larger steps decrease computational overhead but may </w:t>
        </w:r>
        <w:r w:rsidR="722D06CE">
          <w:t>fail to</w:t>
        </w:r>
        <w:r w:rsidR="722D06CE">
          <w:t xml:space="preserve"> capture transient events. Distributed co-simulation introduces further inefficiency through network-based data transfer. Analyses of data center growth from 2005 to 2010 </w:t>
        </w:r>
        <w:r w:rsidR="722D06CE">
          <w:t>indicate</w:t>
        </w:r>
        <w:r w:rsidR="722D06CE">
          <w:t xml:space="preserve"> that network transmission consumes </w:t>
        </w:r>
        <w:r w:rsidR="722D06CE">
          <w:t>considerably more</w:t>
        </w:r>
        <w:r w:rsidR="722D06CE">
          <w:t xml:space="preserve"> energy than in-memory transfer, averaging 0.06–0.2 kWh per GB depending on distance and network type</w:t>
        </w:r>
      </w:ins>
      <w:r w:rsidR="7E8AD300">
        <w:rPr/>
        <w:t xml:space="preserve"> </w:t>
      </w:r>
      <w:ins w:author="patchararat wongta" w:date="2025-11-05T08:40:00Z" w:id="708926460">
        <w:r w:rsidRPr="37E18BDA" w:rsidR="722D06CE">
          <w:rPr>
            <w:highlight w:val="green"/>
            <w:rPrChange w:author="chomphunuch wongphong" w:date="2025-11-06T19:11:00Z" w:id="1721940545"/>
          </w:rPr>
          <w:t>[</w:t>
        </w:r>
      </w:ins>
      <w:ins w:author="patchararat wongta" w:date="2025-11-08T05:09:28.318Z" w:id="717389869">
        <w:r w:rsidRPr="37E18BDA" w:rsidR="42C2D7FA">
          <w:rPr>
            <w:highlight w:val="green"/>
          </w:rPr>
          <w:t>5</w:t>
        </w:r>
      </w:ins>
      <w:del w:author="patchararat wongta" w:date="2025-11-08T05:09:27.898Z" w:id="83449099">
        <w:r w:rsidRPr="37E18BDA" w:rsidDel="38CF9DFF">
          <w:rPr>
            <w:highlight w:val="green"/>
            <w:rPrChange w:author="chomphunuch wongphong" w:date="2025-11-06T19:11:00Z" w:id="346888685"/>
          </w:rPr>
          <w:delText>7</w:delText>
        </w:r>
      </w:del>
      <w:ins w:author="patchararat wongta" w:date="2025-11-05T08:40:00Z" w:id="373290184">
        <w:r w:rsidRPr="37E18BDA" w:rsidR="722D06CE">
          <w:rPr>
            <w:highlight w:val="green"/>
            <w:rPrChange w:author="chomphunuch wongphong" w:date="2025-11-06T19:11:00Z" w:id="1652108031"/>
          </w:rPr>
          <w:t>]</w:t>
        </w:r>
        <w:r w:rsidR="722D06CE">
          <w:t xml:space="preserve">. Given that the number of data exchanges in co-simulation can reach thousands per run, this cumulative transmission </w:t>
        </w:r>
        <w:r w:rsidR="722D06CE">
          <w:t>overhead constitutes</w:t>
        </w:r>
        <w:r w:rsidR="722D06CE">
          <w:t xml:space="preserve"> </w:t>
        </w:r>
        <w:r w:rsidR="722D06CE">
          <w:t>a significant portion</w:t>
        </w:r>
        <w:r w:rsidR="722D06CE">
          <w:t xml:space="preserve"> of the total energy footprint</w:t>
        </w:r>
        <w:r w:rsidR="722D06CE">
          <w:t xml:space="preserve">.  </w:t>
        </w:r>
      </w:ins>
    </w:p>
    <w:p w:rsidR="3921FB68" w:rsidP="37E18BDA" w:rsidRDefault="3921FB68" w14:paraId="3613A856" w14:textId="5E29398B">
      <w:pPr>
        <w:pStyle w:val="ParaContinue"/>
        <w:ind w:firstLine="0"/>
        <w:rPr>
          <w:ins w:author="patchararat wongta" w:date="2025-11-07T16:16:54.001Z" w16du:dateUtc="2025-11-07T16:16:54.001Z" w:id="1834986916"/>
          <w:rStyle w:val="EndnoteReference"/>
          <w:highlight w:val="yellow"/>
        </w:rPr>
      </w:pPr>
      <w:ins w:author="patchararat wongta" w:date="2025-11-07T16:17:05.754Z" w:id="1511914681">
        <w:r w:rsidR="139A5960">
          <w:t xml:space="preserve">     </w:t>
        </w:r>
      </w:ins>
      <w:r w:rsidR="139A5960">
        <w:rPr/>
        <w:t xml:space="preserve">This paper presents Twin-B, a hybrid co-simulation testbed platform designed to simulate and evaluate the energy performance of buildings. It integrates the </w:t>
      </w:r>
      <w:r w:rsidR="139A5960">
        <w:rPr/>
        <w:t>EnergyPlus</w:t>
      </w:r>
      <w:r w:rsidR="139A5960">
        <w:rPr/>
        <w:t xml:space="preserve"> building energy model with the Mesa agent-based behavior modeling in Python. The co-simulators via real-time data exchange and synchronization within a HPC environment on the LANTA supercomputer. The Twin-B system serves as a testbed to explore the effectiveness of real-time data exchange and synchronization between simulators with different structures. Our contributions are threefold.</w:t>
      </w:r>
    </w:p>
    <w:p w:rsidR="3921FB68" w:rsidP="475CA3D4" w:rsidRDefault="3921FB68" w14:paraId="1DD72CDD" w14:textId="2619FF90">
      <w:pPr>
        <w:pStyle w:val="ParaContinue"/>
        <w:ind w:firstLine="0"/>
        <w:rPr>
          <w:ins w:author="patchararat wongta" w:date="2025-11-05T10:03:00Z" w16du:dateUtc="2025-11-05T10:03:04Z" w:id="2028844599"/>
          <w:highlight w:val="yellow"/>
        </w:rPr>
      </w:pPr>
      <w:ins w:author="patchararat wongta" w:date="2025-11-07T16:16:57.6Z" w:id="596346036">
        <w:r w:rsidR="7612E2D6">
          <w:t xml:space="preserve">   </w:t>
        </w:r>
      </w:ins>
      <w:ins w:author="patchararat wongta" w:date="2025-11-05T10:03:00Z" w:id="504214534">
        <w:r w:rsidR="19AA721A">
          <w:t xml:space="preserve">We propose to create and </w:t>
        </w:r>
        <w:r w:rsidR="19AA721A">
          <w:t>executing</w:t>
        </w:r>
        <w:r w:rsidR="19AA721A">
          <w:t xml:space="preserve"> a co-simulation framework for managing building energy that incorporates detailed physical elements and occupant behaviors. This framework </w:t>
        </w:r>
        <w:r w:rsidR="19AA721A">
          <w:t>showcases</w:t>
        </w:r>
        <w:r w:rsidR="19AA721A">
          <w:t xml:space="preserve"> its potential in analyzing different scenarios to forecast building energy management systems.</w:t>
        </w:r>
      </w:ins>
    </w:p>
    <w:p w:rsidR="006F7DE0" w:rsidP="006F7DE0" w:rsidRDefault="5D7AB2FF" w14:paraId="291D59CE" w14:textId="28855AFC">
      <w:pPr>
        <w:pStyle w:val="ParaContinue"/>
        <w:numPr>
          <w:ilvl w:val="0"/>
          <w:numId w:val="20"/>
        </w:numPr>
        <w:tabs>
          <w:tab w:val="left" w:pos="720"/>
        </w:tabs>
        <w:rPr>
          <w:ins w:author="Worawan  Diaz  Carballo" w:date="2025-11-03T10:09:00Z" w16du:dateUtc="2025-11-03T03:09:00Z" w:id="124"/>
        </w:rPr>
      </w:pPr>
      <w:r w:rsidRPr="5AC97B4F">
        <w:t>We</w:t>
      </w:r>
      <w:r w:rsidR="008C7221">
        <w:t xml:space="preserve"> </w:t>
      </w:r>
      <w:r w:rsidR="003854AF">
        <w:t>present</w:t>
      </w:r>
      <w:r w:rsidR="00646C78">
        <w:t xml:space="preserve"> the Twin-B model as a testbed</w:t>
      </w:r>
      <w:r w:rsidRPr="00140204" w:rsidDel="003854AF" w:rsidR="00140204">
        <w:t xml:space="preserve"> to </w:t>
      </w:r>
      <w:r w:rsidRPr="00140204" w:rsidR="00140204">
        <w:t xml:space="preserve">identify bottlenecks or excessive energy use during simulation, providing insights to optimize simulation efficiency, reduce energy consumption during data exchanges, and balance subsystem workloads, laying the groundwork for sustainable computing in future building energy simulations. </w:t>
      </w:r>
    </w:p>
    <w:p w:rsidR="006F7DE0" w:rsidRDefault="006F7DE0" w14:paraId="68A063E3" w14:textId="7803D08A">
      <w:pPr>
        <w:pStyle w:val="ParaContinue"/>
        <w:numPr>
          <w:ilvl w:val="0"/>
          <w:numId w:val="20"/>
        </w:numPr>
        <w:tabs>
          <w:tab w:val="left" w:pos="720"/>
        </w:tabs>
        <w:rPr>
          <w:ins w:author="Worawan  Diaz  Carballo" w:date="2025-11-03T10:09:00Z" w16du:dateUtc="2025-11-03T03:09:00Z" w:id="125"/>
        </w:rPr>
        <w:pPrChange w:author="Worawan  Diaz  Carballo" w:date="2025-11-03T10:09:00Z" w16du:dateUtc="2025-11-03T03:09:00Z" w:id="126">
          <w:pPr>
            <w:pStyle w:val="ParaContinue"/>
            <w:ind w:firstLine="0"/>
          </w:pPr>
        </w:pPrChange>
      </w:pPr>
      <w:ins w:author="Worawan  Diaz  Carballo" w:date="2025-11-03T10:09:00Z" w16du:dateUtc="2025-11-03T03:09:00Z" w:id="127">
        <w:r>
          <w:t>We quantify the energy efficiency of the dataflow in co-simulation environments and analyze how data exchange between simulators affects the accuracy of simulation outcomes.</w:t>
        </w:r>
      </w:ins>
    </w:p>
    <w:p w:rsidR="687B2CEA" w:rsidP="475CA3D4" w:rsidRDefault="00A91A38" w14:paraId="362ECCEC" w14:textId="327D580C" w14:noSpellErr="1">
      <w:pPr>
        <w:ind w:firstLine="360"/>
        <w:jc w:val="both"/>
        <w:rPr>
          <w:rFonts w:cs="Cordia New"/>
          <w:lang w:bidi="th-TH"/>
          <w:rPrChange w:author="" w:date="2025-11-07T16:45:00Z" w16du:dateUtc="2025-11-07T09:45:00Z" w:id="591582231">
            <w:rPr/>
          </w:rPrChange>
        </w:rPr>
        <w:pPrChange w:author="patchararat wongta" w:date="2025-11-07T16:12:08.287Z" w16du:dateUtc="2025-11-03T03:10:00Z" w:id="129">
          <w:pPr>
            <w:pStyle w:val="ParaContinue"/>
          </w:pPr>
        </w:pPrChange>
      </w:pPr>
      <w:commentRangeStart w:id="130"/>
      <w:r w:rsidRPr="475CA3D4" w:rsidR="13EA3ED4">
        <w:rPr>
          <w:rFonts w:ascii="Linux Libertine O" w:hAnsi="Linux Libertine O" w:cs="Linux Libertine O"/>
          <w:sz w:val="18"/>
          <w:szCs w:val="18"/>
          <w:lang w:eastAsia="ja-JP"/>
          <w:rPrChange w:author="Worawan  Diaz  Carballo" w:date="2025-11-07T16:45:00Z" w:id="10404187"/>
        </w:rPr>
        <w:t xml:space="preserve">The </w:t>
      </w:r>
      <w:r w:rsidRPr="475CA3D4" w:rsidR="13EA3ED4">
        <w:rPr>
          <w:rFonts w:ascii="Linux Libertine O" w:hAnsi="Linux Libertine O" w:cs="Linux Libertine O"/>
          <w:sz w:val="18"/>
          <w:szCs w:val="18"/>
          <w:lang w:eastAsia="ja-JP"/>
          <w:rPrChange w:author="Worawan  Diaz  Carballo" w:date="2025-11-07T16:45:00Z" w:id="1329502518"/>
        </w:rPr>
        <w:t>next</w:t>
      </w:r>
      <w:r w:rsidRPr="475CA3D4" w:rsidR="13EA3ED4">
        <w:rPr>
          <w:rFonts w:ascii="Linux Libertine O" w:hAnsi="Linux Libertine O" w:cs="Linux Libertine O"/>
          <w:sz w:val="18"/>
          <w:szCs w:val="18"/>
          <w:lang w:eastAsia="ja-JP"/>
          <w:rPrChange w:author="Worawan  Diaz  Carballo" w:date="2025-11-07T16:45:00Z" w:id="692481759"/>
        </w:rPr>
        <w:t xml:space="preserve"> sections of this paper are organized as follows: Section 2 reviews key literature and research directions in building energy management. Section 3 describes the Twin-B testbed and technical implementation. Section 4 presents experimental results, and Section 5 discusses implications for energy efficiency and sustainable computing. Together, these sessions provide a concise overview of the study's methodology, findings, and significance.</w:t>
      </w:r>
      <w:commentRangeEnd w:id="130"/>
      <w:r>
        <w:rPr>
          <w:rStyle w:val="CommentReference"/>
        </w:rPr>
        <w:commentReference w:id="130"/>
      </w:r>
    </w:p>
    <w:p w:rsidR="6D63E91D" w:rsidP="475CA3D4" w:rsidRDefault="6D63E91D" w14:paraId="405801F7" w14:noSpellErr="1" w14:textId="6791FB51">
      <w:pPr>
        <w:pStyle w:val="Head1"/>
        <w:rPr>
          <w:rFonts w:ascii="Linux Libertine O" w:hAnsi="Linux Libertine O" w:eastAsia="Linux Libertine O" w:cs="Linux Libertine O"/>
          <w:rPrChange w:author="patchararat wongta" w:date="2025-11-05T16:43:00Z" w:id="2028007708">
            <w:rPr>
              <w:color w:val="0070C0"/>
            </w:rPr>
          </w:rPrChange>
        </w:rPr>
      </w:pPr>
      <w:r w:rsidR="14824BA1">
        <w:rPr/>
        <w:t xml:space="preserve">A Co-Simulation Framework for Building Energy Management </w:t>
      </w:r>
    </w:p>
    <w:p w:rsidR="2A4EF84E" w:rsidP="475CA3D4" w:rsidRDefault="2A4EF84E" w14:paraId="2C6D251C" w14:noSpellErr="1" w14:textId="63A25923">
      <w:pPr>
        <w:pStyle w:val="Head2"/>
        <w:ind/>
        <w:rPr>
          <w:rPrChange w:author="chomphunuch wongphong" w:date="2025-11-06T01:24:00Z" w16du:dateUtc="2025-11-07T09:45:00Z" w:id="1282846408">
            <w:rPr>
              <w:highlight w:val="yellow"/>
            </w:rPr>
          </w:rPrChange>
        </w:rPr>
        <w:pPrChange w:author="patchararat wongta" w:date="2025-11-07T16:08:21.793Z">
          <w:pPr>
            <w:pStyle w:val="ParaContinue"/>
            <w:ind w:firstLine="0"/>
          </w:pPr>
        </w:pPrChange>
      </w:pPr>
      <w:r w:rsidR="18887C11">
        <w:rPr>
          <w:b w:val="0"/>
          <w:bCs w:val="0"/>
        </w:rPr>
        <w:t xml:space="preserve"> </w:t>
      </w:r>
      <w:r w:rsidRPr="475CA3D4" w:rsidR="1C70AA02">
        <w:rPr>
          <w:rPrChange w:author="chomphunuch wongphong" w:date="2025-11-06T01:24:00Z" w:id="1592023180">
            <w:rPr>
              <w:highlight w:val="yellow"/>
            </w:rPr>
          </w:rPrChange>
        </w:rPr>
        <w:t>Technologies and Tools for Building Energy Simulation</w:t>
      </w:r>
      <w:ins w:author="Worawan  Diaz  Carballo" w:date="2025-11-07T16:56:00Z" w:id="1747422488">
        <w:r w:rsidR="0647697E">
          <w:t xml:space="preserve"> </w:t>
        </w:r>
      </w:ins>
    </w:p>
    <w:p w:rsidR="001142BA" w:rsidP="475CA3D4" w:rsidRDefault="00443E6C" w14:noSpellErr="1" w14:paraId="5FC97298" w14:textId="060290BD">
      <w:pPr>
        <w:pStyle w:val="ParaContinue"/>
        <w:ind w:left="0" w:firstLine="240"/>
        <w:rPr>
          <w:ins w:author="patchararat wongta" w:date="2025-11-08T03:22:31.837Z" w16du:dateUtc="2025-11-08T03:22:31.837Z" w:id="2067996615"/>
          <w:rFonts w:ascii="Segoe UI" w:hAnsi="Segoe UI" w:eastAsia="Segoe UI" w:cs="Segoe UI"/>
          <w:lang w:bidi="th-TH"/>
          <w:rPrChange w:author="" w16du:dateUtc="2025-11-07T09:45:00Z" w:id="1188772960">
            <w:rPr>
              <w:ins w:author="patchararat wongta" w:date="2025-11-08T03:22:31.837Z" w16du:dateUtc="2025-11-08T03:22:31.837Z" w:id="924369198"/>
            </w:rPr>
          </w:rPrChange>
        </w:rPr>
        <w:pPrChange w:author="patchararat wongta" w:date="2025-11-08T03:21:50.481Z">
          <w:pPr/>
        </w:pPrChange>
      </w:pPr>
      <w:ins w:author="patchararat wongta" w:date="2025-11-08T03:22:29.663Z" w:id="233980618">
        <w:r w:rsidRPr="475CA3D4" w:rsidR="6C17C4D5">
          <w:rPr>
            <w:rFonts w:ascii="Linux Libertine O" w:hAnsi="Linux Libertine O" w:cs="Linux Libertine O"/>
            <w:sz w:val="18"/>
            <w:szCs w:val="18"/>
            <w:lang w:eastAsia="ja-JP"/>
          </w:rPr>
          <w:t xml:space="preserve">Building Energy Simulation (BES) is a simulation tool used to analyze and predict energy use to achieve sustainability goals. It considers factors such as lighting, air conditioning, building structure, occupant behavior, and weather conditions. Commonly used simulation tools include: </w:t>
        </w:r>
      </w:ins>
    </w:p>
    <w:p w:rsidR="001142BA" w:rsidP="475CA3D4" w:rsidRDefault="00443E6C" w14:paraId="13667C6B" w14:textId="1CF1266A">
      <w:pPr>
        <w:pStyle w:val="ParaContinue"/>
        <w:ind w:left="0" w:firstLine="240"/>
        <w:rPr>
          <w:ins w:author="patchararat wongta" w:date="2025-11-08T03:22:31.837Z" w16du:dateUtc="2025-11-08T03:22:31.837Z" w:id="1716819003"/>
        </w:rPr>
        <w:pPrChange w:author="patchararat wongta" w:date="2025-11-08T03:22:31.839Z">
          <w:pPr/>
        </w:pPrChange>
      </w:pPr>
      <w:ins w:author="patchararat wongta" w:date="2025-11-08T03:22:31.837Z" w:id="1713215807">
        <w:r w:rsidRPr="475CA3D4" w:rsidR="6C17C4D5">
          <w:rPr>
            <w:rFonts w:ascii="Linux Libertine O" w:hAnsi="Linux Libertine O" w:cs="Linux Libertine O"/>
            <w:sz w:val="18"/>
            <w:szCs w:val="18"/>
            <w:lang w:eastAsia="ja-JP"/>
          </w:rPr>
          <w:t xml:space="preserve">EnergyPlus (EP) is a dynamic energy simulation tool. It uses mathematical and computer models to calculate heat transfer and analyze whole-building energy. It calculates PMV (Predicted Mean Vote), lighting conditions, and energy consumption to simulate the physical properties of the building and its control systems. It uses physics-based modeling techniques to analyze energy flow within a building. It uses input data files such as building materials and HVAC systems, and uses EnergyPlus Weather files to evaluate weather conditions in the simulation. EnergyPlus has three main components: The Simulation Manager, which controls the entire simulation process, controls the execution of submodules, and handles code issues. The next module, the Heat and Mass Balance Simulation Module, calculates and simulates the heat balance of both interior and exterior building surfaces and simulates daylighting. The Building Systems Simulation Manager is a module that controls the simulation of heating, ventilation, air conditioning, electrical systems, and climate control systems in zones where the user can manually set the air conditioning system. However, simulating occupant behavior has significant limitations, which affect the accuracy of energy forecasts. </w:t>
        </w:r>
      </w:ins>
    </w:p>
    <w:p w:rsidR="001142BA" w:rsidP="475CA3D4" w:rsidRDefault="00443E6C" w14:paraId="7A0FB867" w14:textId="62F0DAE3">
      <w:pPr>
        <w:pStyle w:val="ParaContinue"/>
        <w:ind w:left="0" w:firstLine="240"/>
        <w:rPr>
          <w:ins w:author="patchararat wongta" w:date="2025-11-08T03:22:31.837Z" w16du:dateUtc="2025-11-08T03:22:31.837Z" w:id="2071070110"/>
        </w:rPr>
        <w:pPrChange w:author="patchararat wongta" w:date="2025-11-08T03:22:31.84Z">
          <w:pPr/>
        </w:pPrChange>
      </w:pPr>
      <w:ins w:author="patchararat wongta" w:date="2025-11-08T03:22:31.837Z" w:id="484095291">
        <w:r w:rsidRPr="475CA3D4" w:rsidR="6C17C4D5">
          <w:rPr>
            <w:rFonts w:ascii="Linux Libertine O" w:hAnsi="Linux Libertine O" w:cs="Linux Libertine O"/>
            <w:sz w:val="18"/>
            <w:szCs w:val="18"/>
            <w:lang w:eastAsia="ja-JP"/>
          </w:rPr>
          <w:t xml:space="preserve">Agent-based simulation (ABS) is a complex modeling approach by simulates autonomous units called agents, which have their own behavior and decision-making capabilities. Agent properties and behaviors are often determined by rules that govern the decisions and actions of individual agents. The environment in which agents live can be spatial or networked, which plays a key role in shaping the interaction patterns between agents and their environment. </w:t>
        </w:r>
      </w:ins>
    </w:p>
    <w:p w:rsidR="001142BA" w:rsidP="475CA3D4" w:rsidRDefault="00443E6C" w14:paraId="2C0C3214" w14:textId="0036966C">
      <w:pPr>
        <w:pStyle w:val="ParaContinue"/>
        <w:ind w:left="0" w:firstLine="240"/>
        <w:rPr>
          <w:ins w:author="patchararat wongta" w:date="2025-11-08T03:22:31.837Z" w16du:dateUtc="2025-11-08T03:22:31.837Z" w:id="916739631"/>
        </w:rPr>
        <w:pPrChange w:author="patchararat wongta" w:date="2025-11-08T03:22:31.84Z">
          <w:pPr/>
        </w:pPrChange>
      </w:pPr>
      <w:ins w:author="patchararat wongta" w:date="2025-11-08T03:22:31.837Z" w:id="355463172">
        <w:r w:rsidRPr="475CA3D4" w:rsidR="6C17C4D5">
          <w:rPr>
            <w:rFonts w:ascii="Linux Libertine O" w:hAnsi="Linux Libertine O" w:cs="Linux Libertine O"/>
            <w:sz w:val="18"/>
            <w:szCs w:val="18"/>
            <w:lang w:eastAsia="ja-JP"/>
          </w:rPr>
          <w:t xml:space="preserve">Due to its complexity and significant impact, co-simulation has been developed to integrate building physics models with human behavior models, such as </w:t>
        </w:r>
        <w:r w:rsidRPr="475CA3D4" w:rsidR="6C17C4D5">
          <w:rPr>
            <w:rFonts w:ascii="Linux Libertine O" w:hAnsi="Linux Libertine O" w:cs="Linux Libertine O"/>
            <w:sz w:val="18"/>
            <w:szCs w:val="18"/>
            <w:lang w:eastAsia="ja-JP"/>
          </w:rPr>
          <w:t>EnergyPlus</w:t>
        </w:r>
        <w:r w:rsidRPr="475CA3D4" w:rsidR="6C17C4D5">
          <w:rPr>
            <w:rFonts w:ascii="Linux Libertine O" w:hAnsi="Linux Libertine O" w:cs="Linux Libertine O"/>
            <w:sz w:val="18"/>
            <w:szCs w:val="18"/>
            <w:lang w:eastAsia="ja-JP"/>
          </w:rPr>
          <w:t xml:space="preserve"> and Mesa agent-based models (ABMs). Co-simulation offers the advantages of high flexibility due to its modular nature, which </w:t>
        </w:r>
        <w:r w:rsidRPr="475CA3D4" w:rsidR="6C17C4D5">
          <w:rPr>
            <w:rFonts w:ascii="Linux Libertine O" w:hAnsi="Linux Libertine O" w:cs="Linux Libertine O"/>
            <w:sz w:val="18"/>
            <w:szCs w:val="18"/>
            <w:lang w:eastAsia="ja-JP"/>
          </w:rPr>
          <w:t>facilitates</w:t>
        </w:r>
        <w:r w:rsidRPr="475CA3D4" w:rsidR="6C17C4D5">
          <w:rPr>
            <w:rFonts w:ascii="Linux Libertine O" w:hAnsi="Linux Libertine O" w:cs="Linux Libertine O"/>
            <w:sz w:val="18"/>
            <w:szCs w:val="18"/>
            <w:lang w:eastAsia="ja-JP"/>
          </w:rPr>
          <w:t xml:space="preserve"> parallel model development, reusability, and integration of hardware/software/human-in-the-loop simulations</w:t>
        </w:r>
        <w:r w:rsidRPr="475CA3D4" w:rsidR="6C17C4D5">
          <w:rPr>
            <w:rFonts w:ascii="Linux Libertine O" w:hAnsi="Linux Libertine O" w:cs="Linux Libertine O"/>
            <w:sz w:val="18"/>
            <w:szCs w:val="18"/>
            <w:lang w:eastAsia="ja-JP"/>
          </w:rPr>
          <w:t xml:space="preserve">. </w:t>
        </w:r>
      </w:ins>
    </w:p>
    <w:p w:rsidR="001142BA" w:rsidP="475CA3D4" w:rsidRDefault="00443E6C" w14:paraId="252DFF87" w14:textId="32FE070D">
      <w:pPr>
        <w:pStyle w:val="ParaContinue"/>
        <w:ind w:left="0" w:firstLine="240"/>
        <w:rPr>
          <w:ins w:author="patchararat wongta" w:date="2025-11-08T03:22:13.421Z" w16du:dateUtc="2025-11-08T03:22:13.421Z" w:id="1719715063"/>
        </w:rPr>
        <w:pPrChange w:author="patchararat wongta" w:date="2025-11-08T03:22:31.84Z">
          <w:pPr/>
        </w:pPrChange>
      </w:pPr>
      <w:ins w:author="patchararat wongta" w:date="2025-11-08T03:22:31.837Z" w:id="878642821">
        <w:r w:rsidRPr="475CA3D4" w:rsidR="6C17C4D5">
          <w:rPr>
            <w:rFonts w:ascii="Linux Libertine O" w:hAnsi="Linux Libertine O" w:cs="Linux Libertine O"/>
            <w:sz w:val="18"/>
            <w:szCs w:val="18"/>
            <w:lang w:eastAsia="ja-JP"/>
          </w:rPr>
          <w:t xml:space="preserve">Digital twins enable researchers to analyze trends, predict behavior, and plan </w:t>
        </w:r>
        <w:r w:rsidRPr="475CA3D4" w:rsidR="6C17C4D5">
          <w:rPr>
            <w:rFonts w:ascii="Linux Libertine O" w:hAnsi="Linux Libertine O" w:cs="Linux Libertine O"/>
            <w:sz w:val="18"/>
            <w:szCs w:val="18"/>
            <w:lang w:eastAsia="ja-JP"/>
          </w:rPr>
          <w:t>accurate</w:t>
        </w:r>
        <w:r w:rsidRPr="475CA3D4" w:rsidR="6C17C4D5">
          <w:rPr>
            <w:rFonts w:ascii="Linux Libertine O" w:hAnsi="Linux Libertine O" w:cs="Linux Libertine O"/>
            <w:sz w:val="18"/>
            <w:szCs w:val="18"/>
            <w:lang w:eastAsia="ja-JP"/>
          </w:rPr>
          <w:t xml:space="preserve"> energy management strategies. </w:t>
        </w:r>
        <w:r w:rsidRPr="475CA3D4" w:rsidR="6C17C4D5">
          <w:rPr>
            <w:rFonts w:ascii="Linux Libertine O" w:hAnsi="Linux Libertine O" w:cs="Linux Libertine O"/>
            <w:sz w:val="18"/>
            <w:szCs w:val="18"/>
            <w:lang w:eastAsia="ja-JP"/>
          </w:rPr>
          <w:t>Previous</w:t>
        </w:r>
        <w:r w:rsidRPr="475CA3D4" w:rsidR="6C17C4D5">
          <w:rPr>
            <w:rFonts w:ascii="Linux Libertine O" w:hAnsi="Linux Libertine O" w:cs="Linux Libertine O"/>
            <w:sz w:val="18"/>
            <w:szCs w:val="18"/>
            <w:lang w:eastAsia="ja-JP"/>
          </w:rPr>
          <w:t xml:space="preserve"> research has used this data for real-time monitoring or </w:t>
        </w:r>
        <w:r w:rsidRPr="475CA3D4" w:rsidR="6C17C4D5">
          <w:rPr>
            <w:rFonts w:ascii="Linux Libertine O" w:hAnsi="Linux Libertine O" w:cs="Linux Libertine O"/>
            <w:sz w:val="18"/>
            <w:szCs w:val="18"/>
            <w:lang w:eastAsia="ja-JP"/>
          </w:rPr>
          <w:t>forecasting of</w:t>
        </w:r>
        <w:r w:rsidRPr="475CA3D4" w:rsidR="6C17C4D5">
          <w:rPr>
            <w:rFonts w:ascii="Linux Libertine O" w:hAnsi="Linux Libertine O" w:cs="Linux Libertine O"/>
            <w:sz w:val="18"/>
            <w:szCs w:val="18"/>
            <w:lang w:eastAsia="ja-JP"/>
          </w:rPr>
          <w:t xml:space="preserve"> energy management.  Research used a PPO algorithm to simultaneously control temperature and humidity, achieving 29.15% electricity savings and 46.11% operating costs [</w:t>
        </w:r>
      </w:ins>
      <w:ins w:author="patchararat wongta" w:date="2025-11-08T05:11:01.32Z" w:id="329959101">
        <w:r w:rsidRPr="475CA3D4" w:rsidR="35824D35">
          <w:rPr>
            <w:rFonts w:ascii="Linux Libertine O" w:hAnsi="Linux Libertine O" w:cs="Linux Libertine O"/>
            <w:sz w:val="18"/>
            <w:szCs w:val="18"/>
            <w:lang w:eastAsia="ja-JP"/>
          </w:rPr>
          <w:t>6</w:t>
        </w:r>
      </w:ins>
      <w:ins w:author="patchararat wongta" w:date="2025-11-08T03:22:31.837Z" w:id="800064426">
        <w:r w:rsidRPr="475CA3D4" w:rsidR="6C17C4D5">
          <w:rPr>
            <w:rFonts w:ascii="Linux Libertine O" w:hAnsi="Linux Libertine O" w:cs="Linux Libertine O"/>
            <w:sz w:val="18"/>
            <w:szCs w:val="18"/>
            <w:lang w:eastAsia="ja-JP"/>
          </w:rPr>
          <w:t xml:space="preserve">]. Research presented a multi-agent deep RL. With a step-by-step decision for demand response, this method reduces energy costs by 12% and peak energy demand by 15% while </w:t>
        </w:r>
        <w:r w:rsidRPr="475CA3D4" w:rsidR="6C17C4D5">
          <w:rPr>
            <w:rFonts w:ascii="Linux Libertine O" w:hAnsi="Linux Libertine O" w:cs="Linux Libertine O"/>
            <w:sz w:val="18"/>
            <w:szCs w:val="18"/>
            <w:lang w:eastAsia="ja-JP"/>
          </w:rPr>
          <w:t>maintaining</w:t>
        </w:r>
        <w:r w:rsidRPr="475CA3D4" w:rsidR="6C17C4D5">
          <w:rPr>
            <w:rFonts w:ascii="Linux Libertine O" w:hAnsi="Linux Libertine O" w:cs="Linux Libertine O"/>
            <w:sz w:val="18"/>
            <w:szCs w:val="18"/>
            <w:lang w:eastAsia="ja-JP"/>
          </w:rPr>
          <w:t xml:space="preserve"> occupant comfort up to 94% [</w:t>
        </w:r>
      </w:ins>
      <w:ins w:author="patchararat wongta" w:date="2025-11-08T05:11:33.525Z" w:id="825056722">
        <w:r w:rsidRPr="475CA3D4" w:rsidR="06ADF931">
          <w:rPr>
            <w:rFonts w:ascii="Linux Libertine O" w:hAnsi="Linux Libertine O" w:cs="Linux Libertine O"/>
            <w:sz w:val="18"/>
            <w:szCs w:val="18"/>
            <w:lang w:eastAsia="ja-JP"/>
          </w:rPr>
          <w:t>7</w:t>
        </w:r>
      </w:ins>
      <w:ins w:author="patchararat wongta" w:date="2025-11-08T03:22:31.837Z" w:id="1698465848">
        <w:r w:rsidRPr="475CA3D4" w:rsidR="6C17C4D5">
          <w:rPr>
            <w:rFonts w:ascii="Linux Libertine O" w:hAnsi="Linux Libertine O" w:cs="Linux Libertine O"/>
            <w:sz w:val="18"/>
            <w:szCs w:val="18"/>
            <w:lang w:eastAsia="ja-JP"/>
          </w:rPr>
          <w:t xml:space="preserve">]. The research of Li et al. proposed a joint simulation framework, </w:t>
        </w:r>
        <w:r w:rsidRPr="475CA3D4" w:rsidR="6C17C4D5">
          <w:rPr>
            <w:rFonts w:ascii="Linux Libertine O" w:hAnsi="Linux Libertine O" w:cs="Linux Libertine O"/>
            <w:sz w:val="18"/>
            <w:szCs w:val="18"/>
            <w:lang w:eastAsia="ja-JP"/>
          </w:rPr>
          <w:t>EnergyPlus</w:t>
        </w:r>
        <w:r w:rsidRPr="475CA3D4" w:rsidR="6C17C4D5">
          <w:rPr>
            <w:rFonts w:ascii="Linux Libertine O" w:hAnsi="Linux Libertine O" w:cs="Linux Libertine O"/>
            <w:sz w:val="18"/>
            <w:szCs w:val="18"/>
            <w:lang w:eastAsia="ja-JP"/>
          </w:rPr>
          <w:t>-Fluent (CFD) to solve the thermal stratification problem, resulting in up to 43.5% cooling energy savings [</w:t>
        </w:r>
      </w:ins>
      <w:ins w:author="patchararat wongta" w:date="2025-11-08T05:11:03.684Z" w:id="1976908336">
        <w:r w:rsidRPr="475CA3D4" w:rsidR="5DF763CA">
          <w:rPr>
            <w:rFonts w:ascii="Linux Libertine O" w:hAnsi="Linux Libertine O" w:cs="Linux Libertine O"/>
            <w:sz w:val="18"/>
            <w:szCs w:val="18"/>
            <w:lang w:eastAsia="ja-JP"/>
          </w:rPr>
          <w:t>6</w:t>
        </w:r>
      </w:ins>
      <w:ins w:author="patchararat wongta" w:date="2025-11-08T03:22:31.837Z" w:id="1202477258">
        <w:r w:rsidRPr="475CA3D4" w:rsidR="6C17C4D5">
          <w:rPr>
            <w:rFonts w:ascii="Linux Libertine O" w:hAnsi="Linux Libertine O" w:cs="Linux Libertine O"/>
            <w:sz w:val="18"/>
            <w:szCs w:val="18"/>
            <w:lang w:eastAsia="ja-JP"/>
          </w:rPr>
          <w:t xml:space="preserve">]. The research of Wang et al. presented </w:t>
        </w:r>
        <w:r w:rsidRPr="475CA3D4" w:rsidR="6C17C4D5">
          <w:rPr>
            <w:rFonts w:ascii="Linux Libertine O" w:hAnsi="Linux Libertine O" w:cs="Linux Libertine O"/>
            <w:sz w:val="18"/>
            <w:szCs w:val="18"/>
            <w:lang w:eastAsia="ja-JP"/>
          </w:rPr>
          <w:t>EnergyPlus</w:t>
        </w:r>
        <w:r w:rsidRPr="475CA3D4" w:rsidR="6C17C4D5">
          <w:rPr>
            <w:rFonts w:ascii="Linux Libertine O" w:hAnsi="Linux Libertine O" w:cs="Linux Libertine O"/>
            <w:sz w:val="18"/>
            <w:szCs w:val="18"/>
            <w:lang w:eastAsia="ja-JP"/>
          </w:rPr>
          <w:t xml:space="preserve">-CONTAM to simulate heat and indoor air quality (IAQ) and assess the risk of multiple pollutant </w:t>
        </w:r>
        <w:r w:rsidRPr="475CA3D4" w:rsidR="6C17C4D5">
          <w:rPr>
            <w:rFonts w:ascii="Linux Libertine O" w:hAnsi="Linux Libertine O" w:cs="Linux Libertine O"/>
            <w:sz w:val="18"/>
            <w:szCs w:val="18"/>
            <w:lang w:eastAsia="ja-JP"/>
          </w:rPr>
          <w:t>[</w:t>
        </w:r>
      </w:ins>
      <w:ins w:author="patchararat wongta" w:date="2025-11-08T05:11:50.07Z" w:id="1809661927">
        <w:r w:rsidRPr="475CA3D4" w:rsidR="3B4C9E94">
          <w:rPr>
            <w:rFonts w:ascii="Linux Libertine O" w:hAnsi="Linux Libertine O" w:cs="Linux Libertine O"/>
            <w:sz w:val="18"/>
            <w:szCs w:val="18"/>
            <w:lang w:eastAsia="ja-JP"/>
          </w:rPr>
          <w:t>8</w:t>
        </w:r>
      </w:ins>
      <w:ins w:author="patchararat wongta" w:date="2025-11-08T03:22:31.837Z" w:id="609990542">
        <w:r w:rsidRPr="475CA3D4" w:rsidR="6C17C4D5">
          <w:rPr>
            <w:rFonts w:ascii="Linux Libertine O" w:hAnsi="Linux Libertine O" w:cs="Linux Libertine O"/>
            <w:sz w:val="18"/>
            <w:szCs w:val="18"/>
            <w:lang w:eastAsia="ja-JP"/>
          </w:rPr>
          <w:t>]. However, the joint simulation still faces the limitations of high energy consumption in the data exchange process, delays in data transfer, which lead to inaccuracies in translating building occupant behavior into energy consumption results [</w:t>
        </w:r>
      </w:ins>
      <w:ins w:author="patchararat wongta" w:date="2025-11-08T04:48:08.818Z" w:id="1862122950">
        <w:r w:rsidRPr="475CA3D4" w:rsidR="53DF5432">
          <w:rPr>
            <w:rFonts w:ascii="Linux Libertine O" w:hAnsi="Linux Libertine O" w:cs="Linux Libertine O"/>
            <w:sz w:val="18"/>
            <w:szCs w:val="18"/>
            <w:lang w:eastAsia="ja-JP"/>
          </w:rPr>
          <w:t>4</w:t>
        </w:r>
      </w:ins>
      <w:ins w:author="patchararat wongta" w:date="2025-11-08T03:22:31.837Z" w:id="1240596160">
        <w:r w:rsidRPr="475CA3D4" w:rsidR="6C17C4D5">
          <w:rPr>
            <w:rFonts w:ascii="Linux Libertine O" w:hAnsi="Linux Libertine O" w:cs="Linux Libertine O"/>
            <w:sz w:val="18"/>
            <w:szCs w:val="18"/>
            <w:lang w:eastAsia="ja-JP"/>
          </w:rPr>
          <w:t>].</w:t>
        </w:r>
      </w:ins>
    </w:p>
    <w:p w:rsidR="001142BA" w:rsidP="475CA3D4" w:rsidRDefault="00443E6C" w14:paraId="5C538C95" w14:textId="48931369">
      <w:pPr>
        <w:pStyle w:val="Head2"/>
        <w:rPr>
          <w:rFonts w:ascii="Segoe UI" w:hAnsi="Segoe UI" w:eastAsia="Segoe UI" w:cs="Segoe UI"/>
          <w:lang w:bidi="th-TH"/>
          <w:rPrChange w:author="" w16du:dateUtc="2025-11-07T09:45:00Z" w:id="1667894951">
            <w:rPr/>
          </w:rPrChange>
        </w:rPr>
        <w:pPrChange w:author="patchararat wongta" w:date="2025-11-08T03:23:07.12Z">
          <w:pPr>
            <w:pStyle w:val="ParaContinue"/>
            <w:ind w:left="0" w:firstLine="240"/>
          </w:pPr>
        </w:pPrChange>
      </w:pPr>
      <w:r w:rsidR="475CA3D4">
        <w:rPr/>
        <w:t xml:space="preserve">High-Performance Computing in Building </w:t>
      </w:r>
      <w:r w:rsidR="475CA3D4">
        <w:rPr/>
        <w:t>Simulation</w:t>
      </w:r>
    </w:p>
    <w:p w:rsidR="001142BA" w:rsidP="475CA3D4" w:rsidRDefault="00443E6C" w14:paraId="55FDB1BF" w14:textId="19EE39E9">
      <w:pPr>
        <w:pStyle w:val="Normal"/>
        <w:spacing/>
        <w:ind w:firstLine="360"/>
        <w:contextualSpacing/>
        <w:jc w:val="both"/>
        <w:rPr>
          <w:rFonts w:ascii="Linux Libertine O" w:hAnsi="Linux Libertine O" w:eastAsia="Linux Libertine O" w:cs="Linux Libertine O"/>
          <w:sz w:val="18"/>
          <w:szCs w:val="18"/>
        </w:rPr>
        <w:pPrChange w:author="patchararat wongta" w:date="2025-11-08T04:10:11.629Z">
          <w:pPr>
            <w:pStyle w:val="Normal"/>
          </w:pPr>
        </w:pPrChange>
      </w:pPr>
      <w:r w:rsidRPr="475CA3D4" w:rsidR="772C7009">
        <w:rPr>
          <w:rFonts w:ascii="Linux Libertine O" w:hAnsi="Linux Libertine O" w:eastAsia="Linux Libertine O" w:cs="Linux Libertine O"/>
          <w:sz w:val="18"/>
          <w:szCs w:val="18"/>
        </w:rPr>
        <w:t xml:space="preserve">High-performance computing (HPC) is increasingly applied to simulations of large-scale and complex buildings. For example, research using agent-based modeling (ABM) must consider a wide range of parameters and the complex behavior of individual occupants in each agent to accurately reflect human behavior. Both ABM and joint simulations often require minute-scale temporal resolutions over long simulation periods (e.g., one year), resulting in tens of billions of floating-point operations (FLOPs) per agent per time step. Acceleration techniques can significantly and accurately reduce the simulation time of large-scale systems. Distributing the computational load across multiple processors can reduce the overall simulation time, which is crucial for scaling simulations to city scales.  </w:t>
      </w:r>
    </w:p>
    <w:p w:rsidR="001142BA" w:rsidP="37E18BDA" w:rsidRDefault="00443E6C" w14:paraId="0F0FECB8" w14:textId="781BEF7F" w14:noSpellErr="1">
      <w:pPr>
        <w:pStyle w:val="Normal"/>
        <w:suppressLineNumbers w:val="0"/>
        <w:bidi w:val="0"/>
        <w:spacing w:before="0" w:beforeAutospacing="off" w:after="160" w:afterAutospacing="off" w:line="259" w:lineRule="auto"/>
        <w:ind w:left="0" w:right="0" w:firstLine="360"/>
        <w:jc w:val="both"/>
        <w:rPr>
          <w:ins w:author="patchararat wongta" w:date="2025-11-08T04:09:00.775Z" w16du:dateUtc="2025-11-08T04:09:00.775Z" w:id="1331868239"/>
          <w:rFonts w:ascii="Linux Libertine O" w:hAnsi="Linux Libertine O" w:eastAsia="Linux Libertine O" w:cs="Linux Libertine O"/>
          <w:sz w:val="18"/>
          <w:szCs w:val="18"/>
        </w:rPr>
        <w:pPrChange w:author="patchararat wongta" w:date="2025-11-08T05:14:01.889Z">
          <w:pPr>
            <w:pStyle w:val="Normal"/>
            <w:bidi w:val="0"/>
            <w:spacing w:before="0" w:beforeAutospacing="off" w:after="160" w:afterAutospacing="off" w:line="259" w:lineRule="auto"/>
          </w:pPr>
        </w:pPrChange>
      </w:pPr>
      <w:r w:rsidRPr="475CA3D4" w:rsidR="01C6CF7B">
        <w:rPr>
          <w:rFonts w:ascii="Linux Libertine O" w:hAnsi="Linux Libertine O" w:eastAsia="Linux Libertine O" w:cs="Linux Libertine O"/>
          <w:sz w:val="18"/>
          <w:szCs w:val="18"/>
        </w:rPr>
        <w:t>PyTorch</w:t>
      </w:r>
      <w:r w:rsidRPr="475CA3D4" w:rsidR="01C6CF7B">
        <w:rPr>
          <w:rFonts w:ascii="Linux Libertine O" w:hAnsi="Linux Libertine O" w:eastAsia="Linux Libertine O" w:cs="Linux Libertine O"/>
          <w:sz w:val="18"/>
          <w:szCs w:val="18"/>
        </w:rPr>
        <w:t xml:space="preserve"> Distributed Data Parallel (DDP) is a framework for training distributed models. It has scale-based computation, enabling efficient computation on GPUs or multiple machines [</w:t>
      </w:r>
      <w:ins w:author="patchararat wongta" w:date="2025-11-08T05:11:08.428Z" w:id="1272412908">
        <w:r w:rsidRPr="37E18BDA" w:rsidR="1FE5B52E">
          <w:rPr>
            <w:rFonts w:ascii="Linux Libertine O" w:hAnsi="Linux Libertine O" w:eastAsia="Linux Libertine O" w:cs="Linux Libertine O"/>
            <w:sz w:val="18"/>
            <w:szCs w:val="18"/>
          </w:rPr>
          <w:t>6</w:t>
        </w:r>
      </w:ins>
      <w:del w:author="patchararat wongta" w:date="2025-11-08T05:11:07.919Z" w:id="1051615398">
        <w:r w:rsidRPr="37E18BDA" w:rsidDel="6859C438">
          <w:rPr>
            <w:rFonts w:ascii="Linux Libertine O" w:hAnsi="Linux Libertine O" w:eastAsia="Linux Libertine O" w:cs="Linux Libertine O"/>
            <w:sz w:val="18"/>
            <w:szCs w:val="18"/>
          </w:rPr>
          <w:delText>9</w:delText>
        </w:r>
      </w:del>
      <w:r w:rsidRPr="475CA3D4" w:rsidR="01C6CF7B">
        <w:rPr>
          <w:rFonts w:ascii="Linux Libertine O" w:hAnsi="Linux Libertine O" w:eastAsia="Linux Libertine O" w:cs="Linux Libertine O"/>
          <w:sz w:val="18"/>
          <w:szCs w:val="18"/>
        </w:rPr>
        <w:t>]. The core mechanisms of DDP include process group, gradient synchronization</w:t>
      </w:r>
      <w:r w:rsidRPr="475CA3D4" w:rsidR="01C6CF7B">
        <w:rPr>
          <w:rFonts w:ascii="Linux Libertine O" w:hAnsi="Linux Libertine O" w:eastAsia="Linux Libertine O" w:cs="Linux Libertine O"/>
          <w:sz w:val="18"/>
          <w:szCs w:val="18"/>
        </w:rPr>
        <w:t>, and the ring all-reduce algorithm</w:t>
      </w:r>
      <w:del w:author="patchararat wongta" w:date="2025-11-08T04:38:05.877Z" w:id="74329849">
        <w:r w:rsidRPr="37E18BDA" w:rsidDel="6859C438">
          <w:rPr>
            <w:rFonts w:ascii="Linux Libertine O" w:hAnsi="Linux Libertine O" w:eastAsia="Linux Libertine O" w:cs="Linux Libertine O"/>
            <w:sz w:val="18"/>
            <w:szCs w:val="18"/>
          </w:rPr>
          <w:delText xml:space="preserve"> [13, 14, 15]</w:delText>
        </w:r>
      </w:del>
      <w:r w:rsidRPr="475CA3D4" w:rsidR="01C6CF7B">
        <w:rPr>
          <w:rFonts w:ascii="Linux Libertine O" w:hAnsi="Linux Libertine O" w:eastAsia="Linux Libertine O" w:cs="Linux Libertine O"/>
          <w:sz w:val="18"/>
          <w:szCs w:val="18"/>
        </w:rPr>
        <w:t xml:space="preserve">. A study by </w:t>
      </w:r>
      <w:r w:rsidRPr="475CA3D4" w:rsidR="01C6CF7B">
        <w:rPr>
          <w:rFonts w:ascii="Linux Libertine O" w:hAnsi="Linux Libertine O" w:eastAsia="Linux Libertine O" w:cs="Linux Libertine O"/>
          <w:sz w:val="18"/>
          <w:szCs w:val="18"/>
        </w:rPr>
        <w:t>Tampuu</w:t>
      </w:r>
      <w:r w:rsidRPr="475CA3D4" w:rsidR="01C6CF7B">
        <w:rPr>
          <w:rFonts w:ascii="Linux Libertine O" w:hAnsi="Linux Libertine O" w:eastAsia="Linux Libertine O" w:cs="Linux Libertine O"/>
          <w:sz w:val="18"/>
          <w:szCs w:val="18"/>
        </w:rPr>
        <w:t xml:space="preserve"> et al. showed that distributing the computation of agents can significantly speed up learning and reduce training time by up to tenfold</w:t>
      </w:r>
      <w:del w:author="patchararat wongta" w:date="2025-11-08T04:41:07.647Z" w:id="78365008">
        <w:r w:rsidRPr="37E18BDA" w:rsidDel="6859C438">
          <w:rPr>
            <w:rFonts w:ascii="Linux Libertine O" w:hAnsi="Linux Libertine O" w:eastAsia="Linux Libertine O" w:cs="Linux Libertine O"/>
            <w:sz w:val="18"/>
            <w:szCs w:val="18"/>
          </w:rPr>
          <w:delText xml:space="preserve"> [16, 17]</w:delText>
        </w:r>
      </w:del>
      <w:r w:rsidRPr="475CA3D4" w:rsidR="01C6CF7B">
        <w:rPr>
          <w:rFonts w:ascii="Linux Libertine O" w:hAnsi="Linux Libertine O" w:eastAsia="Linux Libertine O" w:cs="Linux Libertine O"/>
          <w:sz w:val="18"/>
          <w:szCs w:val="18"/>
        </w:rPr>
        <w:t xml:space="preserve">. Applying DDP to a co-simulator system poses three main challenges: (1) the need to synchronize time between simulators with different time steps, which can cause bottlenecks; (2) uneven workload distribution, where agents have different computational complexities; This leads to idle wait times between processes, and (3) complex communication patterns between agents </w:t>
      </w:r>
      <w:r w:rsidRPr="475CA3D4" w:rsidR="01C6CF7B">
        <w:rPr>
          <w:rFonts w:ascii="Linux Libertine O" w:hAnsi="Linux Libertine O" w:eastAsia="Linux Libertine O" w:cs="Linux Libertine O"/>
          <w:sz w:val="18"/>
          <w:szCs w:val="18"/>
        </w:rPr>
        <w:t>[1</w:t>
      </w:r>
      <w:ins w:author="patchararat wongta" w:date="2025-11-08T05:13:11.749Z" w:id="313075845">
        <w:r w:rsidRPr="37E18BDA" w:rsidR="13AD4BD8">
          <w:rPr>
            <w:rFonts w:ascii="Linux Libertine O" w:hAnsi="Linux Libertine O" w:eastAsia="Linux Libertine O" w:cs="Linux Libertine O"/>
            <w:sz w:val="18"/>
            <w:szCs w:val="18"/>
          </w:rPr>
          <w:t>0</w:t>
        </w:r>
      </w:ins>
      <w:del w:author="patchararat wongta" w:date="2025-11-08T05:13:11.332Z" w:id="846429348">
        <w:r w:rsidRPr="37E18BDA" w:rsidDel="6859C438">
          <w:rPr>
            <w:rFonts w:ascii="Linux Libertine O" w:hAnsi="Linux Libertine O" w:eastAsia="Linux Libertine O" w:cs="Linux Libertine O"/>
            <w:sz w:val="18"/>
            <w:szCs w:val="18"/>
          </w:rPr>
          <w:delText>8</w:delText>
        </w:r>
      </w:del>
      <w:r w:rsidRPr="475CA3D4" w:rsidR="01C6CF7B">
        <w:rPr>
          <w:rFonts w:ascii="Linux Libertine O" w:hAnsi="Linux Libertine O" w:eastAsia="Linux Libertine O" w:cs="Linux Libertine O"/>
          <w:sz w:val="18"/>
          <w:szCs w:val="18"/>
        </w:rPr>
        <w:t>, 1</w:t>
      </w:r>
      <w:ins w:author="patchararat wongta" w:date="2025-11-08T05:13:33.438Z" w:id="958339508">
        <w:r w:rsidRPr="37E18BDA" w:rsidR="2A1B118C">
          <w:rPr>
            <w:rFonts w:ascii="Linux Libertine O" w:hAnsi="Linux Libertine O" w:eastAsia="Linux Libertine O" w:cs="Linux Libertine O"/>
            <w:sz w:val="18"/>
            <w:szCs w:val="18"/>
          </w:rPr>
          <w:t>1</w:t>
        </w:r>
      </w:ins>
      <w:del w:author="patchararat wongta" w:date="2025-11-08T05:13:33.059Z" w:id="386106303">
        <w:r w:rsidRPr="37E18BDA" w:rsidDel="6859C438">
          <w:rPr>
            <w:rFonts w:ascii="Linux Libertine O" w:hAnsi="Linux Libertine O" w:eastAsia="Linux Libertine O" w:cs="Linux Libertine O"/>
            <w:sz w:val="18"/>
            <w:szCs w:val="18"/>
          </w:rPr>
          <w:delText>9</w:delText>
        </w:r>
      </w:del>
      <w:r w:rsidRPr="475CA3D4" w:rsidR="01C6CF7B">
        <w:rPr>
          <w:rFonts w:ascii="Linux Libertine O" w:hAnsi="Linux Libertine O" w:eastAsia="Linux Libertine O" w:cs="Linux Libertine O"/>
          <w:sz w:val="18"/>
          <w:szCs w:val="18"/>
        </w:rPr>
        <w:t xml:space="preserve">, </w:t>
      </w:r>
      <w:del w:author="patchararat wongta" w:date="2025-11-08T05:14:01.843Z" w:id="1413272876">
        <w:r w:rsidRPr="37E18BDA" w:rsidDel="6859C438">
          <w:rPr>
            <w:rFonts w:ascii="Linux Libertine O" w:hAnsi="Linux Libertine O" w:eastAsia="Linux Libertine O" w:cs="Linux Libertine O"/>
            <w:sz w:val="18"/>
            <w:szCs w:val="18"/>
          </w:rPr>
          <w:delText>20</w:delText>
        </w:r>
      </w:del>
      <w:ins w:author="patchararat wongta" w:date="2025-11-08T05:14:01.981Z" w:id="803471367">
        <w:r w:rsidRPr="37E18BDA" w:rsidR="06C41553">
          <w:rPr>
            <w:rFonts w:ascii="Linux Libertine O" w:hAnsi="Linux Libertine O" w:eastAsia="Linux Libertine O" w:cs="Linux Libertine O"/>
            <w:sz w:val="18"/>
            <w:szCs w:val="18"/>
          </w:rPr>
          <w:t>12</w:t>
        </w:r>
      </w:ins>
      <w:r w:rsidRPr="475CA3D4" w:rsidR="01C6CF7B">
        <w:rPr>
          <w:rFonts w:ascii="Linux Libertine O" w:hAnsi="Linux Libertine O" w:eastAsia="Linux Libertine O" w:cs="Linux Libertine O"/>
          <w:sz w:val="18"/>
          <w:szCs w:val="18"/>
        </w:rPr>
        <w:t xml:space="preserve">]. Therefore, HPC profiling is important to </w:t>
      </w:r>
      <w:r w:rsidRPr="475CA3D4" w:rsidR="01C6CF7B">
        <w:rPr>
          <w:rFonts w:ascii="Linux Libertine O" w:hAnsi="Linux Libertine O" w:eastAsia="Linux Libertine O" w:cs="Linux Libertine O"/>
          <w:sz w:val="18"/>
          <w:szCs w:val="18"/>
        </w:rPr>
        <w:t>optimize</w:t>
      </w:r>
      <w:r w:rsidRPr="475CA3D4" w:rsidR="01C6CF7B">
        <w:rPr>
          <w:rFonts w:ascii="Linux Libertine O" w:hAnsi="Linux Libertine O" w:eastAsia="Linux Libertine O" w:cs="Linux Libertine O"/>
          <w:sz w:val="18"/>
          <w:szCs w:val="18"/>
        </w:rPr>
        <w:t xml:space="preserve"> the performance of programs executed on NVIDIA Nsight Systems, a dedicated profiling tool for NVIDIA GPU-based applications</w:t>
      </w:r>
      <w:del w:author="patchararat wongta" w:date="2025-11-08T04:38:49.731Z" w:id="2132379780">
        <w:r w:rsidRPr="37E18BDA" w:rsidDel="6859C438">
          <w:rPr>
            <w:rFonts w:ascii="Linux Libertine O" w:hAnsi="Linux Libertine O" w:eastAsia="Linux Libertine O" w:cs="Linux Libertine O"/>
            <w:sz w:val="18"/>
            <w:szCs w:val="18"/>
          </w:rPr>
          <w:delText xml:space="preserve"> [21]</w:delText>
        </w:r>
      </w:del>
      <w:r w:rsidRPr="475CA3D4" w:rsidR="01C6CF7B">
        <w:rPr>
          <w:rFonts w:ascii="Linux Libertine O" w:hAnsi="Linux Libertine O" w:eastAsia="Linux Libertine O" w:cs="Linux Libertine O"/>
          <w:sz w:val="18"/>
          <w:szCs w:val="18"/>
        </w:rPr>
        <w:t xml:space="preserve">. HPC profiling </w:t>
      </w:r>
      <w:r w:rsidRPr="475CA3D4" w:rsidR="01C6CF7B">
        <w:rPr>
          <w:rFonts w:ascii="Linux Libertine O" w:hAnsi="Linux Libertine O" w:eastAsia="Linux Libertine O" w:cs="Linux Libertine O"/>
          <w:sz w:val="18"/>
          <w:szCs w:val="18"/>
        </w:rPr>
        <w:t>facilitates</w:t>
      </w:r>
      <w:r w:rsidRPr="475CA3D4" w:rsidR="01C6CF7B">
        <w:rPr>
          <w:rFonts w:ascii="Linux Libertine O" w:hAnsi="Linux Libertine O" w:eastAsia="Linux Libertine O" w:cs="Linux Libertine O"/>
          <w:sz w:val="18"/>
          <w:szCs w:val="18"/>
        </w:rPr>
        <w:t xml:space="preserve"> various performance tuning strategies, such as dynamic load balancing during runtime, which </w:t>
      </w:r>
      <w:r w:rsidRPr="475CA3D4" w:rsidR="01C6CF7B">
        <w:rPr>
          <w:rFonts w:ascii="Linux Libertine O" w:hAnsi="Linux Libertine O" w:eastAsia="Linux Libertine O" w:cs="Linux Libertine O"/>
          <w:sz w:val="18"/>
          <w:szCs w:val="18"/>
        </w:rPr>
        <w:t>utilizes</w:t>
      </w:r>
      <w:r w:rsidRPr="475CA3D4" w:rsidR="01C6CF7B">
        <w:rPr>
          <w:rFonts w:ascii="Linux Libertine O" w:hAnsi="Linux Libertine O" w:eastAsia="Linux Libertine O" w:cs="Linux Libertine O"/>
          <w:sz w:val="18"/>
          <w:szCs w:val="18"/>
        </w:rPr>
        <w:t xml:space="preserve"> memory and algorithmic adaptations. The work of </w:t>
      </w:r>
      <w:r w:rsidRPr="475CA3D4" w:rsidR="01C6CF7B">
        <w:rPr>
          <w:rFonts w:ascii="Linux Libertine O" w:hAnsi="Linux Libertine O" w:eastAsia="Linux Libertine O" w:cs="Linux Libertine O"/>
          <w:sz w:val="18"/>
          <w:szCs w:val="18"/>
        </w:rPr>
        <w:t>Tallent</w:t>
      </w:r>
      <w:r w:rsidRPr="475CA3D4" w:rsidR="01C6CF7B">
        <w:rPr>
          <w:rFonts w:ascii="Linux Libertine O" w:hAnsi="Linux Libertine O" w:eastAsia="Linux Libertine O" w:cs="Linux Libertine O"/>
          <w:sz w:val="18"/>
          <w:szCs w:val="18"/>
        </w:rPr>
        <w:t xml:space="preserve"> et al. presents </w:t>
      </w:r>
      <w:r w:rsidRPr="475CA3D4" w:rsidR="01C6CF7B">
        <w:rPr>
          <w:rFonts w:ascii="Linux Libertine O" w:hAnsi="Linux Libertine O" w:eastAsia="Linux Libertine O" w:cs="Linux Libertine O"/>
          <w:sz w:val="18"/>
          <w:szCs w:val="18"/>
        </w:rPr>
        <w:t>HPCToolkit</w:t>
      </w:r>
      <w:r w:rsidRPr="475CA3D4" w:rsidR="01C6CF7B">
        <w:rPr>
          <w:rFonts w:ascii="Linux Libertine O" w:hAnsi="Linux Libertine O" w:eastAsia="Linux Libertine O" w:cs="Linux Libertine O"/>
          <w:sz w:val="18"/>
          <w:szCs w:val="18"/>
        </w:rPr>
        <w:t xml:space="preserve">, a performance analysis tool for HPC applications that can </w:t>
      </w:r>
      <w:r w:rsidRPr="475CA3D4" w:rsidR="01C6CF7B">
        <w:rPr>
          <w:rFonts w:ascii="Linux Libertine O" w:hAnsi="Linux Libertine O" w:eastAsia="Linux Libertine O" w:cs="Linux Libertine O"/>
          <w:sz w:val="18"/>
          <w:szCs w:val="18"/>
        </w:rPr>
        <w:t>identify</w:t>
      </w:r>
      <w:r w:rsidRPr="475CA3D4" w:rsidR="01C6CF7B">
        <w:rPr>
          <w:rFonts w:ascii="Linux Libertine O" w:hAnsi="Linux Libertine O" w:eastAsia="Linux Libertine O" w:cs="Linux Libertine O"/>
          <w:sz w:val="18"/>
          <w:szCs w:val="18"/>
        </w:rPr>
        <w:t xml:space="preserve"> bottlenecks and provide optimization recommendations to </w:t>
      </w:r>
      <w:r w:rsidRPr="475CA3D4" w:rsidR="01C6CF7B">
        <w:rPr>
          <w:rFonts w:ascii="Linux Libertine O" w:hAnsi="Linux Libertine O" w:eastAsia="Linux Libertine O" w:cs="Linux Libertine O"/>
          <w:sz w:val="18"/>
          <w:szCs w:val="18"/>
        </w:rPr>
        <w:t>optimize</w:t>
      </w:r>
      <w:r w:rsidRPr="475CA3D4" w:rsidR="01C6CF7B">
        <w:rPr>
          <w:rFonts w:ascii="Linux Libertine O" w:hAnsi="Linux Libertine O" w:eastAsia="Linux Libertine O" w:cs="Linux Libertine O"/>
          <w:sz w:val="18"/>
          <w:szCs w:val="18"/>
        </w:rPr>
        <w:t xml:space="preserve"> processing power. </w:t>
      </w:r>
    </w:p>
    <w:p w:rsidR="001142BA" w:rsidP="475CA3D4" w:rsidRDefault="00443E6C" w14:paraId="2FA07E26" w14:textId="080BBD1C">
      <w:pPr>
        <w:pStyle w:val="Head2"/>
        <w:rPr/>
        <w:pPrChange w:author="patchararat wongta" w:date="2025-11-08T04:09:09.829Z">
          <w:pPr>
            <w:pStyle w:val="Normal"/>
            <w:spacing/>
            <w:ind w:firstLine="360"/>
            <w:contextualSpacing/>
          </w:pPr>
        </w:pPrChange>
      </w:pPr>
      <w:del w:author="chomphunuch wongphong" w:date="2025-11-08T06:10:51.522Z" w:id="1452053344">
        <w:r w:rsidDel="2727FD88">
          <w:delText>Inefficiencies</w:delText>
        </w:r>
        <w:r w:rsidDel="2727FD88">
          <w:delText xml:space="preserve"> in Energy Aware Data Movement for Co-Simulation Frameworks </w:delText>
        </w:r>
      </w:del>
      <w:ins w:author="chomphunuch wongphong" w:date="2025-11-08T06:10:51.538Z" w:id="1197170320">
        <w:r w:rsidRPr="475CA3D4" w:rsidR="67BA7DFF">
          <w:rPr>
            <w:noProof w:val="0"/>
            <w:lang w:val="en-US"/>
          </w:rPr>
          <w:t>Challenge in Achieving Efficient Energy-Aware Data Movement within Co-Simulation Frameworks</w:t>
        </w:r>
      </w:ins>
    </w:p>
    <w:p w:rsidR="001142BA" w:rsidP="475CA3D4" w:rsidRDefault="00443E6C" w14:paraId="0A68EB69" w14:textId="5B9744F2">
      <w:pPr>
        <w:pStyle w:val="Normal"/>
        <w:spacing w:before="240" w:after="240"/>
        <w:ind w:firstLine="360"/>
        <w:contextualSpacing/>
        <w:jc w:val="both"/>
        <w:rPr>
          <w:del w:author="patchararat wongta" w:date="2025-11-08T04:01:25.737Z" w16du:dateUtc="2025-11-08T04:01:25.737Z" w:id="1378054641"/>
          <w:sz w:val="18"/>
          <w:szCs w:val="18"/>
          <w:lang w:bidi="th-TH"/>
        </w:rPr>
        <w:pPrChange w:author="patchararat wongta" w:date="2025-11-08T04:04:35.7Z">
          <w:pPr>
            <w:pStyle w:val="Normal"/>
            <w:spacing w:before="240" w:after="240"/>
            <w:ind w:firstLine="240"/>
            <w:jc w:val="both"/>
          </w:pPr>
        </w:pPrChange>
      </w:pPr>
      <w:r w:rsidRPr="475CA3D4" w:rsidR="67508230">
        <w:rPr>
          <w:rFonts w:ascii="Linux Libertine O" w:hAnsi="Linux Libertine O" w:eastAsia="Linux Libertine O" w:cs="Linux Libertine O"/>
          <w:sz w:val="18"/>
          <w:szCs w:val="18"/>
        </w:rPr>
        <w:t xml:space="preserve">Distributed co-simulation introduces further inefficiency through network-based data transfer. Analyses of data center growth from 2005 to 2010 </w:t>
      </w:r>
      <w:r w:rsidRPr="475CA3D4" w:rsidR="67508230">
        <w:rPr>
          <w:rFonts w:ascii="Linux Libertine O" w:hAnsi="Linux Libertine O" w:eastAsia="Linux Libertine O" w:cs="Linux Libertine O"/>
          <w:sz w:val="18"/>
          <w:szCs w:val="18"/>
        </w:rPr>
        <w:t>indicate</w:t>
      </w:r>
      <w:r w:rsidRPr="475CA3D4" w:rsidR="67508230">
        <w:rPr>
          <w:rFonts w:ascii="Linux Libertine O" w:hAnsi="Linux Libertine O" w:eastAsia="Linux Libertine O" w:cs="Linux Libertine O"/>
          <w:sz w:val="18"/>
          <w:szCs w:val="18"/>
        </w:rPr>
        <w:t xml:space="preserve"> that network transmission consumes </w:t>
      </w:r>
      <w:r w:rsidRPr="475CA3D4" w:rsidR="67508230">
        <w:rPr>
          <w:rFonts w:ascii="Linux Libertine O" w:hAnsi="Linux Libertine O" w:eastAsia="Linux Libertine O" w:cs="Linux Libertine O"/>
          <w:sz w:val="18"/>
          <w:szCs w:val="18"/>
        </w:rPr>
        <w:t>considerably more</w:t>
      </w:r>
      <w:r w:rsidRPr="475CA3D4" w:rsidR="67508230">
        <w:rPr>
          <w:rFonts w:ascii="Linux Libertine O" w:hAnsi="Linux Libertine O" w:eastAsia="Linux Libertine O" w:cs="Linux Libertine O"/>
          <w:sz w:val="18"/>
          <w:szCs w:val="18"/>
        </w:rPr>
        <w:t xml:space="preserve"> energy than in-memory transfer, averaging 0.06–0.2 kWh per GB depending on distance and network type </w:t>
      </w:r>
      <w:r w:rsidRPr="475CA3D4" w:rsidR="67508230">
        <w:rPr>
          <w:rFonts w:ascii="Linux Libertine O" w:hAnsi="Linux Libertine O" w:eastAsia="Linux Libertine O" w:cs="Linux Libertine O"/>
          <w:sz w:val="18"/>
          <w:szCs w:val="18"/>
        </w:rPr>
        <w:t>[</w:t>
      </w:r>
      <w:ins w:author="patchararat wongta" w:date="2025-11-08T05:09:32.501Z" w:id="1515530260">
        <w:r w:rsidRPr="475CA3D4" w:rsidR="324EF22B">
          <w:rPr>
            <w:rFonts w:ascii="Linux Libertine O" w:hAnsi="Linux Libertine O" w:eastAsia="Linux Libertine O" w:cs="Linux Libertine O"/>
            <w:sz w:val="18"/>
            <w:szCs w:val="18"/>
          </w:rPr>
          <w:t>5</w:t>
        </w:r>
      </w:ins>
      <w:del w:author="patchararat wongta" w:date="2025-11-08T05:09:32.111Z" w:id="887156564">
        <w:r w:rsidRPr="475CA3D4" w:rsidDel="67508230">
          <w:rPr>
            <w:rFonts w:ascii="Linux Libertine O" w:hAnsi="Linux Libertine O" w:eastAsia="Linux Libertine O" w:cs="Linux Libertine O"/>
            <w:sz w:val="18"/>
            <w:szCs w:val="18"/>
          </w:rPr>
          <w:delText>7</w:delText>
        </w:r>
      </w:del>
      <w:r w:rsidRPr="475CA3D4" w:rsidR="67508230">
        <w:rPr>
          <w:rFonts w:ascii="Linux Libertine O" w:hAnsi="Linux Libertine O" w:eastAsia="Linux Libertine O" w:cs="Linux Libertine O"/>
          <w:sz w:val="18"/>
          <w:szCs w:val="18"/>
        </w:rPr>
        <w:t xml:space="preserve">]. Given that the number of data exchanges in co-simulation can reach thousands per run, this cumulative transmission </w:t>
      </w:r>
      <w:r w:rsidRPr="475CA3D4" w:rsidR="67508230">
        <w:rPr>
          <w:rFonts w:ascii="Linux Libertine O" w:hAnsi="Linux Libertine O" w:eastAsia="Linux Libertine O" w:cs="Linux Libertine O"/>
          <w:sz w:val="18"/>
          <w:szCs w:val="18"/>
        </w:rPr>
        <w:t>overhead constitutes</w:t>
      </w:r>
      <w:r w:rsidRPr="475CA3D4" w:rsidR="67508230">
        <w:rPr>
          <w:rFonts w:ascii="Linux Libertine O" w:hAnsi="Linux Libertine O" w:eastAsia="Linux Libertine O" w:cs="Linux Libertine O"/>
          <w:sz w:val="18"/>
          <w:szCs w:val="18"/>
        </w:rPr>
        <w:t xml:space="preserve"> </w:t>
      </w:r>
      <w:r w:rsidRPr="475CA3D4" w:rsidR="67508230">
        <w:rPr>
          <w:rFonts w:ascii="Linux Libertine O" w:hAnsi="Linux Libertine O" w:eastAsia="Linux Libertine O" w:cs="Linux Libertine O"/>
          <w:sz w:val="18"/>
          <w:szCs w:val="18"/>
        </w:rPr>
        <w:t>a significant portion</w:t>
      </w:r>
      <w:r w:rsidRPr="475CA3D4" w:rsidR="67508230">
        <w:rPr>
          <w:rFonts w:ascii="Linux Libertine O" w:hAnsi="Linux Libertine O" w:eastAsia="Linux Libertine O" w:cs="Linux Libertine O"/>
          <w:sz w:val="18"/>
          <w:szCs w:val="18"/>
        </w:rPr>
        <w:t xml:space="preserve"> of the total energy footprint. </w:t>
      </w:r>
    </w:p>
    <w:p w:rsidR="001142BA" w:rsidP="475CA3D4" w:rsidRDefault="00443E6C" w14:paraId="49CD7755" w14:textId="0E67938D">
      <w:pPr>
        <w:pStyle w:val="Normal"/>
        <w:spacing w:before="240" w:after="240"/>
        <w:ind w:firstLine="360"/>
        <w:contextualSpacing/>
        <w:jc w:val="both"/>
        <w:rPr>
          <w:ins w:author="patchararat wongta" w:date="2025-11-08T03:27:22.222Z" w16du:dateUtc="2025-11-08T03:27:22.222Z" w:id="351406695"/>
          <w:rFonts w:cs="Angsana New"/>
          <w:highlight w:val="yellow"/>
          <w:lang w:bidi="th-TH"/>
        </w:rPr>
        <w:pPrChange w:author="patchararat wongta" w:date="2025-11-08T04:04:35.701Z">
          <w:pPr>
            <w:pStyle w:val="Normal"/>
            <w:spacing w:before="240" w:after="240"/>
            <w:ind w:firstLine="240"/>
            <w:jc w:val="both"/>
          </w:pPr>
        </w:pPrChange>
      </w:pPr>
      <w:r w:rsidRPr="475CA3D4" w:rsidR="67508230">
        <w:rPr>
          <w:rFonts w:ascii="Linux Libertine O" w:hAnsi="Linux Libertine O" w:eastAsia="Linux Libertine O" w:cs="Linux Libertine O"/>
          <w:sz w:val="18"/>
          <w:szCs w:val="18"/>
        </w:rPr>
        <w:t xml:space="preserve">A significant energy consumption issue arises during the exchange of data between models. The research of Gomes et al. </w:t>
      </w:r>
      <w:r w:rsidRPr="475CA3D4" w:rsidR="67508230">
        <w:rPr>
          <w:rFonts w:ascii="Linux Libertine O" w:hAnsi="Linux Libertine O" w:eastAsia="Linux Libertine O" w:cs="Linux Libertine O"/>
          <w:sz w:val="18"/>
          <w:szCs w:val="18"/>
        </w:rPr>
        <w:t>stated</w:t>
      </w:r>
      <w:r w:rsidRPr="475CA3D4" w:rsidR="67508230">
        <w:rPr>
          <w:rFonts w:ascii="Linux Libertine O" w:hAnsi="Linux Libertine O" w:eastAsia="Linux Libertine O" w:cs="Linux Libertine O"/>
          <w:sz w:val="18"/>
          <w:szCs w:val="18"/>
        </w:rPr>
        <w:t xml:space="preserve"> that inter-simulator communication imposes a computational burden due to increased CPU and memory usage [</w:t>
      </w:r>
      <w:ins w:author="patchararat wongta" w:date="2025-11-08T04:48:13.952Z" w:id="1874219884">
        <w:r w:rsidRPr="475CA3D4" w:rsidR="74DD8972">
          <w:rPr>
            <w:rFonts w:ascii="Linux Libertine O" w:hAnsi="Linux Libertine O" w:eastAsia="Linux Libertine O" w:cs="Linux Libertine O"/>
            <w:sz w:val="18"/>
            <w:szCs w:val="18"/>
          </w:rPr>
          <w:t>4</w:t>
        </w:r>
      </w:ins>
      <w:del w:author="patchararat wongta" w:date="2025-11-08T04:48:13.326Z" w:id="1525797377">
        <w:r w:rsidRPr="475CA3D4" w:rsidDel="67508230">
          <w:rPr>
            <w:rFonts w:ascii="Linux Libertine O" w:hAnsi="Linux Libertine O" w:eastAsia="Linux Libertine O" w:cs="Linux Libertine O"/>
            <w:sz w:val="18"/>
            <w:szCs w:val="18"/>
          </w:rPr>
          <w:delText>5</w:delText>
        </w:r>
      </w:del>
      <w:r w:rsidRPr="475CA3D4" w:rsidR="67508230">
        <w:rPr>
          <w:rFonts w:ascii="Linux Libertine O" w:hAnsi="Linux Libertine O" w:eastAsia="Linux Libertine O" w:cs="Linux Libertine O"/>
          <w:sz w:val="18"/>
          <w:szCs w:val="18"/>
        </w:rPr>
        <w:t xml:space="preserve">]. The findings of </w:t>
      </w:r>
      <w:r w:rsidRPr="475CA3D4" w:rsidR="67508230">
        <w:rPr>
          <w:rFonts w:ascii="Linux Libertine O" w:hAnsi="Linux Libertine O" w:eastAsia="Linux Libertine O" w:cs="Linux Libertine O"/>
          <w:sz w:val="18"/>
          <w:szCs w:val="18"/>
        </w:rPr>
        <w:t>Karnouskos</w:t>
      </w:r>
      <w:r w:rsidRPr="475CA3D4" w:rsidR="67508230">
        <w:rPr>
          <w:rFonts w:ascii="Linux Libertine O" w:hAnsi="Linux Libertine O" w:eastAsia="Linux Libertine O" w:cs="Linux Libertine O"/>
          <w:sz w:val="18"/>
          <w:szCs w:val="18"/>
        </w:rPr>
        <w:t xml:space="preserve"> also found that processing time increases by 20–50% compared to single-simulator simulations [</w:t>
      </w:r>
      <w:ins w:author="patchararat wongta" w:date="2025-11-08T05:12:41.552Z" w:id="356906143">
        <w:r w:rsidRPr="475CA3D4" w:rsidR="7295E648">
          <w:rPr>
            <w:rFonts w:ascii="Linux Libertine O" w:hAnsi="Linux Libertine O" w:eastAsia="Linux Libertine O" w:cs="Linux Libertine O"/>
            <w:sz w:val="18"/>
            <w:szCs w:val="18"/>
          </w:rPr>
          <w:t>9</w:t>
        </w:r>
      </w:ins>
      <w:del w:author="patchararat wongta" w:date="2025-11-08T05:12:40.416Z" w:id="56788201">
        <w:r w:rsidRPr="475CA3D4" w:rsidDel="67508230">
          <w:rPr>
            <w:rFonts w:ascii="Linux Libertine O" w:hAnsi="Linux Libertine O" w:eastAsia="Linux Libertine O" w:cs="Linux Libertine O"/>
            <w:sz w:val="18"/>
            <w:szCs w:val="18"/>
          </w:rPr>
          <w:delText>12</w:delText>
        </w:r>
      </w:del>
      <w:r w:rsidRPr="475CA3D4" w:rsidR="67508230">
        <w:rPr>
          <w:rFonts w:ascii="Linux Libertine O" w:hAnsi="Linux Libertine O" w:eastAsia="Linux Libertine O" w:cs="Linux Libertine O"/>
          <w:sz w:val="18"/>
          <w:szCs w:val="18"/>
        </w:rPr>
        <w:t xml:space="preserve">]. The research of Schweiger et al. </w:t>
      </w:r>
      <w:r w:rsidRPr="475CA3D4" w:rsidR="67508230">
        <w:rPr>
          <w:rFonts w:ascii="Linux Libertine O" w:hAnsi="Linux Libertine O" w:eastAsia="Linux Libertine O" w:cs="Linux Libertine O"/>
          <w:sz w:val="18"/>
          <w:szCs w:val="18"/>
        </w:rPr>
        <w:t>misselected</w:t>
      </w:r>
      <w:r w:rsidRPr="475CA3D4" w:rsidR="67508230">
        <w:rPr>
          <w:rFonts w:ascii="Linux Libertine O" w:hAnsi="Linux Libertine O" w:eastAsia="Linux Libertine O" w:cs="Linux Libertine O"/>
          <w:sz w:val="18"/>
          <w:szCs w:val="18"/>
        </w:rPr>
        <w:t xml:space="preserve"> time steps, resulting in larger time steps reducing workload and energy consumption at the expense of accuracy, while smaller time steps increase accuracy but significantly increase energy consumption</w:t>
      </w:r>
      <w:del w:author="patchararat wongta" w:date="2025-11-08T04:59:25.105Z" w:id="2128173042">
        <w:r w:rsidRPr="475CA3D4" w:rsidDel="67508230">
          <w:rPr>
            <w:rFonts w:ascii="Linux Libertine O" w:hAnsi="Linux Libertine O" w:eastAsia="Linux Libertine O" w:cs="Linux Libertine O"/>
            <w:sz w:val="18"/>
            <w:szCs w:val="18"/>
          </w:rPr>
          <w:delText xml:space="preserve"> [6]</w:delText>
        </w:r>
      </w:del>
      <w:r w:rsidRPr="475CA3D4" w:rsidR="67508230">
        <w:rPr>
          <w:rFonts w:ascii="Linux Libertine O" w:hAnsi="Linux Libertine O" w:eastAsia="Linux Libertine O" w:cs="Linux Libertine O"/>
          <w:sz w:val="18"/>
          <w:szCs w:val="18"/>
        </w:rPr>
        <w:t xml:space="preserve">. Hybrid-driven distributed co-simulation is characterized by network energy costs. Data transfer across networks consumes significantly more energy than intra-memory communication within a single machine. According to the report of  </w:t>
      </w:r>
      <w:r w:rsidRPr="475CA3D4" w:rsidR="67508230">
        <w:rPr>
          <w:rFonts w:ascii="Linux Libertine O" w:hAnsi="Linux Libertine O" w:eastAsia="Linux Libertine O" w:cs="Linux Libertine O"/>
          <w:sz w:val="18"/>
          <w:szCs w:val="18"/>
        </w:rPr>
        <w:t>Koomey</w:t>
      </w:r>
      <w:r w:rsidRPr="475CA3D4" w:rsidR="67508230">
        <w:rPr>
          <w:rFonts w:ascii="Linux Libertine O" w:hAnsi="Linux Libertine O" w:eastAsia="Linux Libertine O" w:cs="Linux Libertine O"/>
          <w:sz w:val="18"/>
          <w:szCs w:val="18"/>
        </w:rPr>
        <w:t xml:space="preserve"> estimated that transmitting 1 GB of data over a network consumes </w:t>
      </w:r>
      <w:r w:rsidRPr="475CA3D4" w:rsidR="67508230">
        <w:rPr>
          <w:rFonts w:ascii="Linux Libertine O" w:hAnsi="Linux Libertine O" w:eastAsia="Linux Libertine O" w:cs="Linux Libertine O"/>
          <w:sz w:val="18"/>
          <w:szCs w:val="18"/>
        </w:rPr>
        <w:t>approximately 0.06</w:t>
      </w:r>
      <w:r w:rsidRPr="475CA3D4" w:rsidR="67508230">
        <w:rPr>
          <w:rFonts w:ascii="Linux Libertine O" w:hAnsi="Linux Libertine O" w:eastAsia="Linux Libertine O" w:cs="Linux Libertine O"/>
          <w:sz w:val="18"/>
          <w:szCs w:val="18"/>
        </w:rPr>
        <w:t xml:space="preserve">–0.2 kWh of energy, depending on the distance and type of network </w:t>
      </w:r>
      <w:r w:rsidRPr="475CA3D4" w:rsidR="67508230">
        <w:rPr>
          <w:rFonts w:ascii="Linux Libertine O" w:hAnsi="Linux Libertine O" w:eastAsia="Linux Libertine O" w:cs="Linux Libertine O"/>
          <w:sz w:val="18"/>
          <w:szCs w:val="18"/>
        </w:rPr>
        <w:t>[</w:t>
      </w:r>
      <w:ins w:author="patchararat wongta" w:date="2025-11-08T05:09:36.565Z" w:id="296408128">
        <w:r w:rsidRPr="475CA3D4" w:rsidR="5E883C96">
          <w:rPr>
            <w:rFonts w:ascii="Linux Libertine O" w:hAnsi="Linux Libertine O" w:eastAsia="Linux Libertine O" w:cs="Linux Libertine O"/>
            <w:sz w:val="18"/>
            <w:szCs w:val="18"/>
          </w:rPr>
          <w:t>5</w:t>
        </w:r>
      </w:ins>
      <w:del w:author="patchararat wongta" w:date="2025-11-08T05:09:36.084Z" w:id="1586371361">
        <w:r w:rsidRPr="475CA3D4" w:rsidDel="67508230">
          <w:rPr>
            <w:rFonts w:ascii="Linux Libertine O" w:hAnsi="Linux Libertine O" w:eastAsia="Linux Libertine O" w:cs="Linux Libertine O"/>
            <w:sz w:val="18"/>
            <w:szCs w:val="18"/>
          </w:rPr>
          <w:delText>7</w:delText>
        </w:r>
      </w:del>
      <w:r w:rsidRPr="475CA3D4" w:rsidR="67508230">
        <w:rPr>
          <w:rFonts w:ascii="Linux Libertine O" w:hAnsi="Linux Libertine O" w:eastAsia="Linux Libertine O" w:cs="Linux Libertine O"/>
          <w:sz w:val="18"/>
          <w:szCs w:val="18"/>
        </w:rPr>
        <w:t xml:space="preserve">]. This emphasizes the need for researchers to balance model accuracy with the carbon footprint of the </w:t>
      </w:r>
      <w:r w:rsidRPr="475CA3D4" w:rsidR="67508230">
        <w:rPr>
          <w:rFonts w:ascii="Linux Libertine O" w:hAnsi="Linux Libertine O" w:eastAsia="Linux Libertine O" w:cs="Linux Libertine O"/>
          <w:sz w:val="18"/>
          <w:szCs w:val="18"/>
        </w:rPr>
        <w:t>processing</w:t>
      </w:r>
      <w:r w:rsidRPr="475CA3D4" w:rsidR="67508230">
        <w:rPr>
          <w:rFonts w:ascii="Linux Libertine O" w:hAnsi="Linux Libertine O" w:eastAsia="Linux Libertine O" w:cs="Linux Libertine O"/>
          <w:sz w:val="18"/>
          <w:szCs w:val="18"/>
        </w:rPr>
        <w:t xml:space="preserve">. There is a lack of clear quantitative analysis of the evidence of energy savings. In modeling different occupant behaviors, high-frequency data exchange is essential to obtain </w:t>
      </w:r>
      <w:r w:rsidRPr="475CA3D4" w:rsidR="67508230">
        <w:rPr>
          <w:rFonts w:ascii="Linux Libertine O" w:hAnsi="Linux Libertine O" w:eastAsia="Linux Libertine O" w:cs="Linux Libertine O"/>
          <w:sz w:val="18"/>
          <w:szCs w:val="18"/>
        </w:rPr>
        <w:t>accurate</w:t>
      </w:r>
      <w:r w:rsidRPr="475CA3D4" w:rsidR="67508230">
        <w:rPr>
          <w:rFonts w:ascii="Linux Libertine O" w:hAnsi="Linux Libertine O" w:eastAsia="Linux Libertine O" w:cs="Linux Libertine O"/>
          <w:sz w:val="18"/>
          <w:szCs w:val="18"/>
        </w:rPr>
        <w:t xml:space="preserve"> results. Such behavioral modeling requires </w:t>
      </w:r>
      <w:r w:rsidRPr="475CA3D4" w:rsidR="67508230">
        <w:rPr>
          <w:rFonts w:ascii="Linux Libertine O" w:hAnsi="Linux Libertine O" w:eastAsia="Linux Libertine O" w:cs="Linux Libertine O"/>
          <w:sz w:val="18"/>
          <w:szCs w:val="18"/>
        </w:rPr>
        <w:t>very fine</w:t>
      </w:r>
      <w:r w:rsidRPr="475CA3D4" w:rsidR="67508230">
        <w:rPr>
          <w:rFonts w:ascii="Linux Libertine O" w:hAnsi="Linux Libertine O" w:eastAsia="Linux Libertine O" w:cs="Linux Libertine O"/>
          <w:sz w:val="18"/>
          <w:szCs w:val="18"/>
        </w:rPr>
        <w:t xml:space="preserve"> temporal resolution to capture decision-making processes realistically. Even in frameworks that use middleware for model integration, the overall modeling process </w:t>
      </w:r>
      <w:r w:rsidRPr="475CA3D4" w:rsidR="67508230">
        <w:rPr>
          <w:rFonts w:ascii="Linux Libertine O" w:hAnsi="Linux Libertine O" w:eastAsia="Linux Libertine O" w:cs="Linux Libertine O"/>
          <w:sz w:val="18"/>
          <w:szCs w:val="18"/>
        </w:rPr>
        <w:t>remains</w:t>
      </w:r>
      <w:r w:rsidRPr="475CA3D4" w:rsidR="67508230">
        <w:rPr>
          <w:rFonts w:ascii="Linux Libertine O" w:hAnsi="Linux Libertine O" w:eastAsia="Linux Libertine O" w:cs="Linux Libertine O"/>
          <w:sz w:val="18"/>
          <w:szCs w:val="18"/>
        </w:rPr>
        <w:t xml:space="preserve"> complex and requires significant resources and processing time.</w:t>
      </w:r>
      <w:r w:rsidRPr="475CA3D4" w:rsidR="67508230">
        <w:rPr>
          <w:sz w:val="18"/>
          <w:szCs w:val="18"/>
        </w:rPr>
        <w:t xml:space="preserve"> </w:t>
      </w:r>
    </w:p>
    <w:p w:rsidR="001142BA" w:rsidP="475CA3D4" w:rsidRDefault="00443E6C" w14:paraId="2461BD8D" w14:textId="4D6C0A2D">
      <w:pPr>
        <w:pStyle w:val="Head1"/>
        <w:rPr>
          <w:rFonts w:cs="Angsana New"/>
          <w:highlight w:val="yellow"/>
          <w:lang w:bidi="th-TH"/>
          <w:rPrChange w:author="chomphunuch wongphong" w:date="2025-11-07T16:45:00Z" w:id="619975639"/>
        </w:rPr>
        <w:pPrChange w:author="patchararat wongta" w:date="2025-11-08T03:27:29.613Z">
          <w:pPr>
            <w:pStyle w:val="Normal"/>
            <w:spacing w:before="240" w:after="240"/>
            <w:ind w:firstLine="240"/>
            <w:jc w:val="both"/>
          </w:pPr>
        </w:pPrChange>
      </w:pPr>
      <w:r w:rsidRPr="475CA3D4" w:rsidR="3CABFE4F">
        <w:rPr>
          <w:highlight w:val="yellow"/>
          <w:rPrChange w:author="patchararat wongta" w:date="2025-11-08T03:27:29.613Z" w:id="904138060">
            <w:rPr>
              <w:rFonts w:cs="Angsana New"/>
              <w:lang w:bidi="th-TH"/>
            </w:rPr>
          </w:rPrChange>
        </w:rPr>
        <w:t>Twin-B Building co-simulation</w:t>
      </w:r>
    </w:p>
    <w:p w:rsidR="5F959658" w:rsidP="475CA3D4" w:rsidRDefault="5F959658" w14:paraId="3287B569" w14:textId="3283886C" w14:noSpellErr="1">
      <w:pPr>
        <w:pStyle w:val="Head2"/>
        <w:numPr>
          <w:ilvl w:val="0"/>
          <w:numId w:val="0"/>
        </w:numPr>
        <w:ind w:left="0"/>
        <w:rPr>
          <w:highlight w:val="yellow"/>
          <w:rPrChange w:author="chomphunuch wongphong" w:date="2025-11-07T16:45:00Z" w16du:dateUtc="2025-11-07T09:45:00Z" w:id="1321663127">
            <w:rPr/>
          </w:rPrChange>
        </w:rPr>
        <w:pPrChange w:author="patchararat wongta" w:date="2025-11-07T16:25:51.65Z">
          <w:pPr>
            <w:pStyle w:val="Head2"/>
            <w:numPr>
              <w:ilvl w:val="0"/>
              <w:numId w:val="0"/>
            </w:numPr>
            <w:ind w:left="360"/>
          </w:pPr>
        </w:pPrChange>
      </w:pPr>
      <w:r w:rsidRPr="475CA3D4" w:rsidR="6F3382BF">
        <w:rPr>
          <w:highlight w:val="yellow"/>
          <w:rPrChange w:author="chomphunuch wongphong" w:date="2025-11-07T16:45:00Z" w:id="1364049831"/>
        </w:rPr>
        <w:t xml:space="preserve">3.1 </w:t>
      </w:r>
      <w:r w:rsidRPr="475CA3D4" w:rsidR="74493A8C">
        <w:rPr>
          <w:highlight w:val="yellow"/>
          <w:rPrChange w:author="chomphunuch wongphong" w:date="2025-11-07T16:45:00Z" w:id="871268798"/>
        </w:rPr>
        <w:t>Data Preparation and Model Development</w:t>
      </w:r>
    </w:p>
    <w:p w:rsidR="4C3B8862" w:rsidP="475CA3D4" w:rsidRDefault="4C3B8862" w14:paraId="3E2305F8" w14:textId="734F3126">
      <w:pPr>
        <w:pStyle w:val="ParaContinue"/>
        <w:ind w:firstLine="360"/>
        <w:rPr>
          <w:rFonts w:ascii="Linux Libertine O" w:hAnsi="Linux Libertine O" w:eastAsia="Linux Libertine O" w:cs="Linux Libertine O"/>
          <w:sz w:val="18"/>
          <w:szCs w:val="18"/>
        </w:rPr>
        <w:pPrChange w:author="patchararat wongta" w:date="2025-11-08T03:27:49.422Z">
          <w:pPr>
            <w:pStyle w:val="Normal"/>
          </w:pPr>
        </w:pPrChange>
      </w:pPr>
      <w:r w:rsidRPr="475CA3D4" w:rsidR="155C1246">
        <w:rPr>
          <w:rFonts w:ascii="Linux Libertine O" w:hAnsi="Linux Libertine O" w:eastAsia="Linux Libertine O" w:cs="Linux Libertine O"/>
          <w:sz w:val="18"/>
          <w:szCs w:val="18"/>
        </w:rPr>
        <w:t xml:space="preserve">This research collected data from classrooms in the </w:t>
      </w:r>
      <w:r w:rsidRPr="475CA3D4" w:rsidR="155C1246">
        <w:rPr>
          <w:rFonts w:ascii="Linux Libertine O" w:hAnsi="Linux Libertine O" w:eastAsia="Linux Libertine O" w:cs="Linux Libertine O"/>
          <w:sz w:val="18"/>
          <w:szCs w:val="18"/>
        </w:rPr>
        <w:t>Boonchu</w:t>
      </w:r>
      <w:r w:rsidRPr="475CA3D4" w:rsidR="155C1246">
        <w:rPr>
          <w:rFonts w:ascii="Linux Libertine O" w:hAnsi="Linux Libertine O" w:eastAsia="Linux Libertine O" w:cs="Linux Libertine O"/>
          <w:sz w:val="18"/>
          <w:szCs w:val="18"/>
        </w:rPr>
        <w:t xml:space="preserve"> Building, Thammasat University, Lampang Campus, Thailand, which is a case study for the development of the Twin-B platform. Data included patterns and duration of classroom use by students and teachers, air conditioning usage behavior (on/off patterns), building occupant density during different periods and class schedules, building structure data and air conditioning system specifications, and finally, temperature and climate data of Lampang Province were collected from the </w:t>
      </w:r>
      <w:r w:rsidRPr="475CA3D4" w:rsidR="155C1246">
        <w:rPr>
          <w:rFonts w:ascii="Linux Libertine O" w:hAnsi="Linux Libertine O" w:eastAsia="Linux Libertine O" w:cs="Linux Libertine O"/>
          <w:sz w:val="18"/>
          <w:szCs w:val="18"/>
        </w:rPr>
        <w:t>Climate.OneBuilding</w:t>
      </w:r>
      <w:r w:rsidRPr="475CA3D4" w:rsidR="155C1246">
        <w:rPr>
          <w:rFonts w:ascii="Linux Libertine O" w:hAnsi="Linux Libertine O" w:eastAsia="Linux Libertine O" w:cs="Linux Libertine O"/>
          <w:sz w:val="18"/>
          <w:szCs w:val="18"/>
        </w:rPr>
        <w:t xml:space="preserve"> website. </w:t>
      </w:r>
    </w:p>
    <w:p w:rsidR="4C3B8862" w:rsidP="475CA3D4" w:rsidRDefault="4C3B8862" w14:paraId="3840CA60" w14:textId="220B2022">
      <w:pPr>
        <w:pStyle w:val="ParaContinue"/>
        <w:ind w:firstLine="360"/>
        <w:rPr>
          <w:rFonts w:ascii="Linux Libertine O" w:hAnsi="Linux Libertine O" w:eastAsia="Linux Libertine O" w:cs="Linux Libertine O"/>
          <w:sz w:val="18"/>
          <w:szCs w:val="18"/>
        </w:rPr>
        <w:pPrChange w:author="patchararat wongta" w:date="2025-11-08T03:28:18.353Z">
          <w:pPr/>
        </w:pPrChange>
      </w:pPr>
      <w:r w:rsidRPr="475CA3D4" w:rsidR="155C1246">
        <w:rPr>
          <w:rFonts w:ascii="Linux Libertine O" w:hAnsi="Linux Libertine O" w:eastAsia="Linux Libertine O" w:cs="Linux Libertine O"/>
          <w:sz w:val="18"/>
          <w:szCs w:val="18"/>
        </w:rPr>
        <w:t xml:space="preserve">The development of the Twin-B platform consists of two main models: the building energy model using </w:t>
      </w:r>
      <w:r w:rsidRPr="475CA3D4" w:rsidR="155C1246">
        <w:rPr>
          <w:rFonts w:ascii="Linux Libertine O" w:hAnsi="Linux Libertine O" w:eastAsia="Linux Libertine O" w:cs="Linux Libertine O"/>
          <w:sz w:val="18"/>
          <w:szCs w:val="18"/>
        </w:rPr>
        <w:t>EnergyPlus</w:t>
      </w:r>
      <w:r w:rsidRPr="475CA3D4" w:rsidR="155C1246">
        <w:rPr>
          <w:rFonts w:ascii="Linux Libertine O" w:hAnsi="Linux Libertine O" w:eastAsia="Linux Libertine O" w:cs="Linux Libertine O"/>
          <w:sz w:val="18"/>
          <w:szCs w:val="18"/>
        </w:rPr>
        <w:t xml:space="preserve"> and the occupant behavior model using Mesa</w:t>
      </w:r>
      <w:r w:rsidRPr="475CA3D4" w:rsidR="155C1246">
        <w:rPr>
          <w:rFonts w:ascii="Linux Libertine O" w:hAnsi="Linux Libertine O" w:eastAsia="Linux Libertine O" w:cs="Linux Libertine O"/>
          <w:sz w:val="18"/>
          <w:szCs w:val="18"/>
        </w:rPr>
        <w:t xml:space="preserve">.  </w:t>
      </w:r>
      <w:r w:rsidRPr="475CA3D4" w:rsidR="155C1246">
        <w:rPr>
          <w:rFonts w:ascii="Linux Libertine O" w:hAnsi="Linux Libertine O" w:eastAsia="Linux Libertine O" w:cs="Linux Libertine O"/>
          <w:sz w:val="18"/>
          <w:szCs w:val="18"/>
        </w:rPr>
        <w:t xml:space="preserve"> </w:t>
      </w:r>
    </w:p>
    <w:p w:rsidR="4C3B8862" w:rsidP="475CA3D4" w:rsidRDefault="4C3B8862" w14:paraId="35DB23E9" w14:textId="199F071F">
      <w:pPr>
        <w:pStyle w:val="ParaContinue"/>
        <w:ind w:firstLine="360"/>
        <w:pPrChange w:author="patchararat wongta" w:date="2025-11-08T03:28:18.353Z">
          <w:pPr/>
        </w:pPrChange>
      </w:pPr>
      <w:r w:rsidRPr="475CA3D4" w:rsidR="155C1246">
        <w:rPr>
          <w:rFonts w:ascii="Linux Libertine O" w:hAnsi="Linux Libertine O" w:eastAsia="Linux Libertine O" w:cs="Linux Libertine O"/>
          <w:sz w:val="18"/>
          <w:szCs w:val="18"/>
        </w:rPr>
        <w:t>EnergyPlus</w:t>
      </w:r>
      <w:r w:rsidRPr="475CA3D4" w:rsidR="155C1246">
        <w:rPr>
          <w:rFonts w:ascii="Linux Libertine O" w:hAnsi="Linux Libertine O" w:eastAsia="Linux Libertine O" w:cs="Linux Libertine O"/>
          <w:sz w:val="18"/>
          <w:szCs w:val="18"/>
        </w:rPr>
        <w:t xml:space="preserve"> begins by creating a 3D model of the building from real architectural data, defining the usable spaces and thermal zones. Material properties are then defined, with heat transfer coefficients (U-values) for walls, roofs, and windows determined to ensure </w:t>
      </w:r>
      <w:r w:rsidRPr="475CA3D4" w:rsidR="155C1246">
        <w:rPr>
          <w:rFonts w:ascii="Linux Libertine O" w:hAnsi="Linux Libertine O" w:eastAsia="Linux Libertine O" w:cs="Linux Libertine O"/>
          <w:sz w:val="18"/>
          <w:szCs w:val="18"/>
        </w:rPr>
        <w:t>accurate</w:t>
      </w:r>
      <w:r w:rsidRPr="475CA3D4" w:rsidR="155C1246">
        <w:rPr>
          <w:rFonts w:ascii="Linux Libertine O" w:hAnsi="Linux Libertine O" w:eastAsia="Linux Libertine O" w:cs="Linux Libertine O"/>
          <w:sz w:val="18"/>
          <w:szCs w:val="18"/>
        </w:rPr>
        <w:t xml:space="preserve"> heat loss calculations. HVAC system parameters are then defined, including the type of air conditioner, coefficient of performance (COP), and operating schedules. Finally, real-world weather data for Lampang Province is combined with the </w:t>
      </w:r>
      <w:r w:rsidRPr="475CA3D4" w:rsidR="155C1246">
        <w:rPr>
          <w:rFonts w:ascii="Linux Libertine O" w:hAnsi="Linux Libertine O" w:eastAsia="Linux Libertine O" w:cs="Linux Libertine O"/>
          <w:sz w:val="18"/>
          <w:szCs w:val="18"/>
        </w:rPr>
        <w:t>EnergyPlus</w:t>
      </w:r>
      <w:r w:rsidRPr="475CA3D4" w:rsidR="155C1246">
        <w:rPr>
          <w:rFonts w:ascii="Linux Libertine O" w:hAnsi="Linux Libertine O" w:eastAsia="Linux Libertine O" w:cs="Linux Libertine O"/>
          <w:sz w:val="18"/>
          <w:szCs w:val="18"/>
        </w:rPr>
        <w:t xml:space="preserve"> Weather Format (EPW) to accurately simulate local environmental conditions. </w:t>
      </w:r>
    </w:p>
    <w:p w:rsidR="4C3B8862" w:rsidP="475CA3D4" w:rsidRDefault="4C3B8862" w14:paraId="5A73D27F" w14:textId="35D5F5A1">
      <w:pPr>
        <w:pStyle w:val="ParaContinue"/>
        <w:ind w:firstLine="360"/>
        <w:rPr>
          <w:ins w:author="chomphunuch wongphong" w:date="2025-11-08T05:47:07.229Z" w16du:dateUtc="2025-11-08T05:47:07.229Z" w:id="352498160"/>
          <w:rFonts w:ascii="Segoe UI" w:hAnsi="Segoe UI" w:eastAsia="Segoe UI" w:cs="Segoe UI"/>
          <w:color w:val="D13438"/>
          <w:sz w:val="18"/>
          <w:szCs w:val="18"/>
          <w:highlight w:val="darkGray"/>
          <w:u w:val="single"/>
        </w:rPr>
        <w:pPrChange w:author="patchararat wongta" w:date="2025-11-08T03:28:18.353Z">
          <w:pPr/>
        </w:pPrChange>
      </w:pPr>
      <w:r w:rsidRPr="475CA3D4" w:rsidR="155C1246">
        <w:rPr>
          <w:rFonts w:ascii="Linux Libertine O" w:hAnsi="Linux Libertine O" w:eastAsia="Linux Libertine O" w:cs="Linux Libertine O"/>
          <w:sz w:val="18"/>
          <w:szCs w:val="18"/>
        </w:rPr>
        <w:t xml:space="preserve">Mesa designing agents, each </w:t>
      </w:r>
      <w:r w:rsidRPr="475CA3D4" w:rsidR="155C1246">
        <w:rPr>
          <w:rFonts w:ascii="Linux Libertine O" w:hAnsi="Linux Libertine O" w:eastAsia="Linux Libertine O" w:cs="Linux Libertine O"/>
          <w:sz w:val="18"/>
          <w:szCs w:val="18"/>
        </w:rPr>
        <w:t>representing</w:t>
      </w:r>
      <w:r w:rsidRPr="475CA3D4" w:rsidR="155C1246">
        <w:rPr>
          <w:rFonts w:ascii="Linux Libertine O" w:hAnsi="Linux Libertine O" w:eastAsia="Linux Libertine O" w:cs="Linux Libertine O"/>
          <w:sz w:val="18"/>
          <w:szCs w:val="18"/>
        </w:rPr>
        <w:t xml:space="preserve"> a student or instructor with unique behavioral characteristics, such as classroom entry and exit patterns or air conditioning usage. Behavioral rules for each agent are then determined based on contextual factors such as indoor temperature, schedule, and comfort needs.</w:t>
      </w:r>
      <w:r w:rsidRPr="475CA3D4" w:rsidR="155C1246">
        <w:rPr>
          <w:sz w:val="18"/>
          <w:szCs w:val="18"/>
        </w:rPr>
        <w:t xml:space="preserve"> </w:t>
      </w:r>
    </w:p>
    <w:p w:rsidR="7952F3C1" w:rsidP="475CA3D4" w:rsidRDefault="7952F3C1" w14:paraId="57C3C00D" w14:textId="1DF0BE60">
      <w:pPr>
        <w:pStyle w:val="ParaContinue"/>
        <w:ind w:firstLine="360"/>
        <w:jc w:val="center"/>
        <w:rPr>
          <w:sz w:val="18"/>
          <w:szCs w:val="18"/>
          <w:rPrChange w:author="chomphunuch wongphong" w:date="2025-11-06T09:12:00Z" w:id="347203760">
            <w:rPr>
              <w:color w:val="0070C0"/>
            </w:rPr>
          </w:rPrChange>
        </w:rPr>
        <w:pPrChange w:author="chomphunuch wongphong" w:date="2025-11-08T05:47:48.011Z">
          <w:pPr>
            <w:pStyle w:val="ParaContinue"/>
            <w:ind w:firstLine="360"/>
          </w:pPr>
        </w:pPrChange>
      </w:pPr>
      <w:ins w:author="chomphunuch wongphong" w:date="2025-11-08T05:48:58.899Z" w:id="1164673026">
        <w:r w:rsidR="7952F3C1">
          <w:drawing>
            <wp:inline wp14:editId="2D3093B9" wp14:anchorId="2BE34AFC">
              <wp:extent cx="3491948" cy="2702672"/>
              <wp:effectExtent l="0" t="0" r="0" b="0"/>
              <wp:docPr id="19742618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74261864" name="Picture 1974261864"/>
                      <pic:cNvPicPr/>
                    </pic:nvPicPr>
                    <pic:blipFill>
                      <a:blip xmlns:r="http://schemas.openxmlformats.org/officeDocument/2006/relationships" r:embed="rId750178807">
                        <a:extLst>
                          <a:ext uri="{28A0092B-C50C-407E-A947-70E740481C1C}">
                            <a14:useLocalDpi xmlns:a14="http://schemas.microsoft.com/office/drawing/2010/main"/>
                          </a:ext>
                        </a:extLst>
                      </a:blip>
                      <a:stretch>
                        <a:fillRect/>
                      </a:stretch>
                    </pic:blipFill>
                    <pic:spPr>
                      <a:xfrm rot="0">
                        <a:off x="0" y="0"/>
                        <a:ext cx="3491948" cy="2702672"/>
                      </a:xfrm>
                      <a:prstGeom prst="rect">
                        <a:avLst/>
                      </a:prstGeom>
                    </pic:spPr>
                  </pic:pic>
                </a:graphicData>
              </a:graphic>
            </wp:inline>
          </w:drawing>
        </w:r>
      </w:ins>
    </w:p>
    <w:p w:rsidR="752D0C11" w:rsidP="2CD282B6" w:rsidRDefault="13FF789A" w14:paraId="347269A8" w14:textId="2070ACBA">
      <w:pPr>
        <w:pStyle w:val="ParaContinue"/>
        <w:jc w:val="center"/>
      </w:pPr>
      <w:r w:rsidR="50A17076">
        <w:drawing>
          <wp:inline wp14:editId="6780EBD4" wp14:anchorId="44C61442">
            <wp:extent cx="2784637" cy="2160000"/>
            <wp:effectExtent l="0" t="0" r="0" b="0"/>
            <wp:docPr id="13140331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14033111" name=""/>
                    <pic:cNvPicPr/>
                  </pic:nvPicPr>
                  <pic:blipFill>
                    <a:blip xmlns:r="http://schemas.openxmlformats.org/officeDocument/2006/relationships" r:embed="rId15">
                      <a:extLst>
                        <a:ext uri="{28A0092B-C50C-407E-A947-70E740481C1C}">
                          <a14:useLocalDpi xmlns:a14="http://schemas.microsoft.com/office/drawing/2010/main"/>
                        </a:ext>
                      </a:extLst>
                    </a:blip>
                    <a:stretch>
                      <a:fillRect/>
                    </a:stretch>
                  </pic:blipFill>
                  <pic:spPr>
                    <a:xfrm rot="0">
                      <a:off x="0" y="0"/>
                      <a:ext cx="2784637" cy="2160000"/>
                    </a:xfrm>
                    <a:prstGeom prst="rect">
                      <a:avLst/>
                    </a:prstGeom>
                  </pic:spPr>
                </pic:pic>
              </a:graphicData>
            </a:graphic>
          </wp:inline>
        </w:drawing>
      </w:r>
    </w:p>
    <w:p w:rsidR="752D0C11" w:rsidP="475CA3D4" w:rsidRDefault="752D0C11" w14:paraId="4880AD88" w14:textId="090163E1" w14:noSpellErr="1">
      <w:pPr>
        <w:pStyle w:val="Head2"/>
        <w:numPr>
          <w:ilvl w:val="0"/>
          <w:numId w:val="0"/>
        </w:numPr>
        <w:ind w:left="0"/>
        <w:rPr>
          <w:highlight w:val="yellow"/>
          <w:rPrChange w:author="chomphunuch wongphong" w:date="2025-11-07T16:45:00Z" w16du:dateUtc="2025-11-07T09:45:00Z" w:id="1933029872">
            <w:rPr>
              <w:color w:val="0070C0"/>
            </w:rPr>
          </w:rPrChange>
        </w:rPr>
        <w:pPrChange w:author="patchararat wongta" w:date="2025-11-07T16:28:06.63Z">
          <w:pPr>
            <w:pStyle w:val="Head2"/>
            <w:numPr>
              <w:ilvl w:val="0"/>
              <w:numId w:val="0"/>
            </w:numPr>
            <w:ind w:left="360"/>
          </w:pPr>
        </w:pPrChange>
      </w:pPr>
      <w:r w:rsidRPr="475CA3D4" w:rsidR="0A3177E6">
        <w:rPr>
          <w:highlight w:val="yellow"/>
          <w:rPrChange w:author="chomphunuch wongphong" w:date="2025-11-07T16:45:00Z" w:id="1687891530">
            <w:rPr>
              <w:color w:val="0070C0"/>
            </w:rPr>
          </w:rPrChange>
        </w:rPr>
        <w:t>3.</w:t>
      </w:r>
      <w:r w:rsidRPr="475CA3D4" w:rsidR="46638F85">
        <w:rPr>
          <w:highlight w:val="yellow"/>
          <w:rPrChange w:author="chomphunuch wongphong" w:date="2025-11-07T16:45:00Z" w:id="609292747">
            <w:rPr>
              <w:color w:val="0070C0"/>
            </w:rPr>
          </w:rPrChange>
        </w:rPr>
        <w:t>2</w:t>
      </w:r>
      <w:r w:rsidRPr="475CA3D4" w:rsidR="0A3177E6">
        <w:rPr>
          <w:highlight w:val="yellow"/>
          <w:rPrChange w:author="chomphunuch wongphong" w:date="2025-11-07T16:45:00Z" w:id="1587221388">
            <w:rPr>
              <w:color w:val="0070C0"/>
            </w:rPr>
          </w:rPrChange>
        </w:rPr>
        <w:t xml:space="preserve"> Co-simulation </w:t>
      </w:r>
      <w:r w:rsidRPr="475CA3D4" w:rsidR="717A5225">
        <w:rPr>
          <w:highlight w:val="yellow"/>
          <w:rPrChange w:author="chomphunuch wongphong" w:date="2025-11-07T16:45:00Z" w:id="1316937301">
            <w:rPr>
              <w:color w:val="0070C0"/>
            </w:rPr>
          </w:rPrChange>
        </w:rPr>
        <w:t xml:space="preserve">Integration </w:t>
      </w:r>
      <w:r w:rsidRPr="475CA3D4" w:rsidR="0A3177E6">
        <w:rPr>
          <w:highlight w:val="yellow"/>
          <w:rPrChange w:author="chomphunuch wongphong" w:date="2025-11-07T16:45:00Z" w:id="954549716">
            <w:rPr>
              <w:color w:val="0070C0"/>
            </w:rPr>
          </w:rPrChange>
        </w:rPr>
        <w:t>and Synchronization</w:t>
      </w:r>
    </w:p>
    <w:p w:rsidR="320F2E5C" w:rsidP="475CA3D4" w:rsidRDefault="320F2E5C" w14:paraId="5861D02C" w14:textId="11F44A57">
      <w:pPr>
        <w:pStyle w:val="Normal"/>
        <w:spacing w:before="240" w:after="240"/>
        <w:ind w:firstLine="360"/>
        <w:contextualSpacing/>
        <w:jc w:val="both"/>
        <w:rPr>
          <w:rFonts w:ascii="Segoe UI" w:hAnsi="Segoe UI" w:eastAsia="Segoe UI" w:cs="Segoe UI"/>
          <w:color w:val="D13438"/>
          <w:sz w:val="18"/>
          <w:szCs w:val="18"/>
          <w:highlight w:val="darkGray"/>
        </w:rPr>
        <w:pPrChange w:author="patchararat wongta" w:date="2025-11-08T04:06:00.244Z">
          <w:pPr>
            <w:pStyle w:val="ParaContinue"/>
          </w:pPr>
        </w:pPrChange>
      </w:pPr>
      <w:r w:rsidRPr="475CA3D4" w:rsidR="0C4723D5">
        <w:rPr>
          <w:rFonts w:ascii="Linux Libertine O" w:hAnsi="Linux Libertine O" w:eastAsia="Linux Libertine O" w:cs="Linux Libertine O"/>
          <w:sz w:val="18"/>
          <w:szCs w:val="18"/>
        </w:rPr>
        <w:t xml:space="preserve">The co-simulation process works by receiving environmental data from </w:t>
      </w:r>
      <w:r w:rsidRPr="475CA3D4" w:rsidR="0C4723D5">
        <w:rPr>
          <w:rFonts w:ascii="Linux Libertine O" w:hAnsi="Linux Libertine O" w:eastAsia="Linux Libertine O" w:cs="Linux Libertine O"/>
          <w:sz w:val="18"/>
          <w:szCs w:val="18"/>
        </w:rPr>
        <w:t>EnergyPlus</w:t>
      </w:r>
      <w:r w:rsidRPr="475CA3D4" w:rsidR="0C4723D5">
        <w:rPr>
          <w:rFonts w:ascii="Linux Libertine O" w:hAnsi="Linux Libertine O" w:eastAsia="Linux Libertine O" w:cs="Linux Libertine O"/>
          <w:sz w:val="18"/>
          <w:szCs w:val="18"/>
        </w:rPr>
        <w:t xml:space="preserve"> through a callback API that connects the two models. The simulation begins with </w:t>
      </w:r>
      <w:r w:rsidRPr="475CA3D4" w:rsidR="0C4723D5">
        <w:rPr>
          <w:rFonts w:ascii="Linux Libertine O" w:hAnsi="Linux Libertine O" w:eastAsia="Linux Libertine O" w:cs="Linux Libertine O"/>
          <w:sz w:val="18"/>
          <w:szCs w:val="18"/>
        </w:rPr>
        <w:t>EnergyPlus</w:t>
      </w:r>
      <w:r w:rsidRPr="475CA3D4" w:rsidR="0C4723D5">
        <w:rPr>
          <w:rFonts w:ascii="Linux Libertine O" w:hAnsi="Linux Libertine O" w:eastAsia="Linux Libertine O" w:cs="Linux Libertine O"/>
          <w:sz w:val="18"/>
          <w:szCs w:val="18"/>
        </w:rPr>
        <w:t xml:space="preserve"> running the building model and sending zone temperature values to the agents. Once the agents receive the temperature data, they execute the decision-making processes for each agent within the Mesa model. </w:t>
      </w:r>
    </w:p>
    <w:p w:rsidR="320F2E5C" w:rsidP="475CA3D4" w:rsidRDefault="320F2E5C" w14:paraId="676A39B9" w14:textId="2A8B3E4C">
      <w:pPr>
        <w:pStyle w:val="Normal"/>
        <w:spacing w:before="240" w:after="240"/>
        <w:ind w:firstLine="360"/>
        <w:contextualSpacing/>
        <w:jc w:val="both"/>
        <w:rPr>
          <w:rFonts w:ascii="Linux Libertine O" w:hAnsi="Linux Libertine O" w:eastAsia="Linux Libertine O" w:cs="Linux Libertine O"/>
          <w:sz w:val="18"/>
          <w:szCs w:val="18"/>
        </w:rPr>
        <w:pPrChange w:author="patchararat wongta" w:date="2025-11-08T04:06:00.244Z">
          <w:pPr>
            <w:pStyle w:val="Normal"/>
            <w:spacing w:before="240" w:after="240"/>
            <w:ind w:firstLine="360"/>
            <w:jc w:val="both"/>
          </w:pPr>
        </w:pPrChange>
      </w:pPr>
      <w:r w:rsidRPr="475CA3D4" w:rsidR="0C4723D5">
        <w:rPr>
          <w:rFonts w:ascii="Linux Libertine O" w:hAnsi="Linux Libertine O" w:eastAsia="Linux Libertine O" w:cs="Linux Libertine O"/>
          <w:sz w:val="18"/>
          <w:szCs w:val="18"/>
        </w:rPr>
        <w:t xml:space="preserve">Each agent reads zone temperatures and calculates comfort levels to decide whether to control the air conditioner (on/off or set to a specific cooling value) and saves the results for managing large simulations. DDP is used to distribute </w:t>
      </w:r>
      <w:r w:rsidRPr="475CA3D4" w:rsidR="0C4723D5">
        <w:rPr>
          <w:rFonts w:ascii="Linux Libertine O" w:hAnsi="Linux Libertine O" w:eastAsia="Linux Libertine O" w:cs="Linux Libertine O"/>
          <w:sz w:val="18"/>
          <w:szCs w:val="18"/>
        </w:rPr>
        <w:t>the calculations</w:t>
      </w:r>
      <w:r w:rsidRPr="475CA3D4" w:rsidR="0C4723D5">
        <w:rPr>
          <w:rFonts w:ascii="Linux Libertine O" w:hAnsi="Linux Libertine O" w:eastAsia="Linux Libertine O" w:cs="Linux Libertine O"/>
          <w:sz w:val="18"/>
          <w:szCs w:val="18"/>
        </w:rPr>
        <w:t xml:space="preserve"> across multiple cores/GPUs for increased efficiency. Finally, the average temperature request from all agents is sent back to </w:t>
      </w:r>
      <w:r w:rsidRPr="475CA3D4" w:rsidR="0C4723D5">
        <w:rPr>
          <w:rFonts w:ascii="Linux Libertine O" w:hAnsi="Linux Libertine O" w:eastAsia="Linux Libertine O" w:cs="Linux Libertine O"/>
          <w:sz w:val="18"/>
          <w:szCs w:val="18"/>
        </w:rPr>
        <w:t>EnergyPlus</w:t>
      </w:r>
      <w:r w:rsidRPr="475CA3D4" w:rsidR="0C4723D5">
        <w:rPr>
          <w:rFonts w:ascii="Linux Libertine O" w:hAnsi="Linux Libertine O" w:eastAsia="Linux Libertine O" w:cs="Linux Libertine O"/>
          <w:sz w:val="18"/>
          <w:szCs w:val="18"/>
        </w:rPr>
        <w:t xml:space="preserve"> for actual </w:t>
      </w:r>
      <w:r w:rsidRPr="475CA3D4" w:rsidR="0C4723D5">
        <w:rPr>
          <w:rFonts w:ascii="Linux Libertine O" w:hAnsi="Linux Libertine O" w:eastAsia="Linux Libertine O" w:cs="Linux Libertine O"/>
          <w:sz w:val="18"/>
          <w:szCs w:val="18"/>
        </w:rPr>
        <w:t>control.</w:t>
      </w:r>
      <w:r w:rsidRPr="475CA3D4" w:rsidR="0C4723D5">
        <w:rPr>
          <w:rFonts w:ascii="Linux Libertine O" w:hAnsi="Linux Libertine O" w:eastAsia="Linux Libertine O" w:cs="Linux Libertine O"/>
          <w:sz w:val="18"/>
          <w:szCs w:val="18"/>
        </w:rPr>
        <w:t xml:space="preserve"> </w:t>
      </w:r>
    </w:p>
    <w:p w:rsidR="320F2E5C" w:rsidP="475CA3D4" w:rsidRDefault="320F2E5C" w14:paraId="5AAF4CBA" w14:textId="294D7816">
      <w:pPr>
        <w:pStyle w:val="Normal"/>
        <w:spacing w:before="240" w:after="240"/>
        <w:ind w:firstLine="360"/>
        <w:contextualSpacing/>
        <w:jc w:val="both"/>
        <w:rPr>
          <w:rFonts w:ascii="Linux Libertine O" w:hAnsi="Linux Libertine O" w:eastAsia="Linux Libertine O" w:cs="Linux Libertine O"/>
          <w:sz w:val="18"/>
          <w:szCs w:val="18"/>
        </w:rPr>
        <w:pPrChange w:author="patchararat wongta" w:date="2025-11-08T04:06:00.244Z">
          <w:pPr>
            <w:pStyle w:val="Normal"/>
            <w:spacing w:before="240" w:after="240"/>
            <w:ind w:firstLine="360"/>
            <w:jc w:val="both"/>
          </w:pPr>
        </w:pPrChange>
      </w:pPr>
      <w:r w:rsidRPr="475CA3D4" w:rsidR="0C4723D5">
        <w:rPr>
          <w:rFonts w:ascii="Linux Libertine O" w:hAnsi="Linux Libertine O" w:eastAsia="Linux Libertine O" w:cs="Linux Libertine O"/>
          <w:sz w:val="18"/>
          <w:szCs w:val="18"/>
        </w:rPr>
        <w:t xml:space="preserve">Both </w:t>
      </w:r>
      <w:r w:rsidRPr="475CA3D4" w:rsidR="0C4723D5">
        <w:rPr>
          <w:rFonts w:ascii="Linux Libertine O" w:hAnsi="Linux Libertine O" w:eastAsia="Linux Libertine O" w:cs="Linux Libertine O"/>
          <w:sz w:val="18"/>
          <w:szCs w:val="18"/>
        </w:rPr>
        <w:t>EnergyPlus</w:t>
      </w:r>
      <w:r w:rsidRPr="475CA3D4" w:rsidR="0C4723D5">
        <w:rPr>
          <w:rFonts w:ascii="Linux Libertine O" w:hAnsi="Linux Libertine O" w:eastAsia="Linux Libertine O" w:cs="Linux Libertine O"/>
          <w:sz w:val="18"/>
          <w:szCs w:val="18"/>
        </w:rPr>
        <w:t xml:space="preserve"> and Mesa interact on a cycle-by-cycle basis, with </w:t>
      </w:r>
      <w:r w:rsidRPr="475CA3D4" w:rsidR="0C4723D5">
        <w:rPr>
          <w:rFonts w:ascii="Linux Libertine O" w:hAnsi="Linux Libertine O" w:eastAsia="Linux Libertine O" w:cs="Linux Libertine O"/>
          <w:sz w:val="18"/>
          <w:szCs w:val="18"/>
        </w:rPr>
        <w:t>EnergyPlus</w:t>
      </w:r>
      <w:r w:rsidRPr="475CA3D4" w:rsidR="0C4723D5">
        <w:rPr>
          <w:rFonts w:ascii="Linux Libertine O" w:hAnsi="Linux Libertine O" w:eastAsia="Linux Libertine O" w:cs="Linux Libertine O"/>
          <w:sz w:val="18"/>
          <w:szCs w:val="18"/>
        </w:rPr>
        <w:t xml:space="preserve"> first calling Mesa to process and calculate the new desired temperature, which </w:t>
      </w:r>
      <w:r w:rsidRPr="475CA3D4" w:rsidR="0C4723D5">
        <w:rPr>
          <w:rFonts w:ascii="Linux Libertine O" w:hAnsi="Linux Libertine O" w:eastAsia="Linux Libertine O" w:cs="Linux Libertine O"/>
          <w:sz w:val="18"/>
          <w:szCs w:val="18"/>
        </w:rPr>
        <w:t>EnergyPlus</w:t>
      </w:r>
      <w:r w:rsidRPr="475CA3D4" w:rsidR="0C4723D5">
        <w:rPr>
          <w:rFonts w:ascii="Linux Libertine O" w:hAnsi="Linux Libertine O" w:eastAsia="Linux Libertine O" w:cs="Linux Libertine O"/>
          <w:sz w:val="18"/>
          <w:szCs w:val="18"/>
        </w:rPr>
        <w:t xml:space="preserve"> then uses in the next cycle of energy calculations. </w:t>
      </w:r>
    </w:p>
    <w:p w:rsidR="320F2E5C" w:rsidP="475CA3D4" w:rsidRDefault="320F2E5C" w14:paraId="6B2A743E" w14:textId="0932A483">
      <w:pPr>
        <w:pStyle w:val="Normal"/>
        <w:spacing w:before="240" w:after="240"/>
        <w:ind w:firstLine="360"/>
        <w:contextualSpacing/>
        <w:jc w:val="both"/>
        <w:rPr>
          <w:rFonts w:ascii="Linux Libertine O" w:hAnsi="Linux Libertine O" w:eastAsia="Linux Libertine O" w:cs="Linux Libertine O"/>
          <w:sz w:val="18"/>
          <w:szCs w:val="18"/>
        </w:rPr>
        <w:pPrChange w:author="patchararat wongta" w:date="2025-11-08T04:06:00.244Z">
          <w:pPr>
            <w:pStyle w:val="Normal"/>
            <w:spacing w:before="240" w:after="240"/>
            <w:ind w:firstLine="360"/>
            <w:jc w:val="both"/>
          </w:pPr>
        </w:pPrChange>
      </w:pPr>
      <w:r w:rsidRPr="475CA3D4" w:rsidR="0C4723D5">
        <w:rPr>
          <w:rFonts w:ascii="Linux Libertine O" w:hAnsi="Linux Libertine O" w:eastAsia="Linux Libertine O" w:cs="Linux Libertine O"/>
          <w:sz w:val="18"/>
          <w:szCs w:val="18"/>
        </w:rPr>
        <w:t xml:space="preserve">This research </w:t>
      </w:r>
      <w:r w:rsidRPr="475CA3D4" w:rsidR="0C4723D5">
        <w:rPr>
          <w:rFonts w:ascii="Linux Libertine O" w:hAnsi="Linux Libertine O" w:eastAsia="Linux Libertine O" w:cs="Linux Libertine O"/>
          <w:sz w:val="18"/>
          <w:szCs w:val="18"/>
        </w:rPr>
        <w:t>utilizes</w:t>
      </w:r>
      <w:r w:rsidRPr="475CA3D4" w:rsidR="0C4723D5">
        <w:rPr>
          <w:rFonts w:ascii="Linux Libertine O" w:hAnsi="Linux Libertine O" w:eastAsia="Linux Libertine O" w:cs="Linux Libertine O"/>
          <w:sz w:val="18"/>
          <w:szCs w:val="18"/>
        </w:rPr>
        <w:t xml:space="preserve"> a </w:t>
      </w:r>
      <w:r w:rsidRPr="475CA3D4" w:rsidR="0C4723D5">
        <w:rPr>
          <w:rFonts w:ascii="Linux Libertine O" w:hAnsi="Linux Libertine O" w:eastAsia="Linux Libertine O" w:cs="Linux Libertine O"/>
          <w:sz w:val="18"/>
          <w:szCs w:val="18"/>
        </w:rPr>
        <w:t>master-slave</w:t>
      </w:r>
      <w:r w:rsidRPr="475CA3D4" w:rsidR="0C4723D5">
        <w:rPr>
          <w:rFonts w:ascii="Linux Libertine O" w:hAnsi="Linux Libertine O" w:eastAsia="Linux Libertine O" w:cs="Linux Libertine O"/>
          <w:sz w:val="18"/>
          <w:szCs w:val="18"/>
        </w:rPr>
        <w:t xml:space="preserve"> synchronization strategy. </w:t>
      </w:r>
      <w:r w:rsidRPr="475CA3D4" w:rsidR="0C4723D5">
        <w:rPr>
          <w:rFonts w:ascii="Linux Libertine O" w:hAnsi="Linux Libertine O" w:eastAsia="Linux Libertine O" w:cs="Linux Libertine O"/>
          <w:sz w:val="18"/>
          <w:szCs w:val="18"/>
        </w:rPr>
        <w:t>EnergyPlus</w:t>
      </w:r>
      <w:r w:rsidRPr="475CA3D4" w:rsidR="0C4723D5">
        <w:rPr>
          <w:rFonts w:ascii="Linux Libertine O" w:hAnsi="Linux Libertine O" w:eastAsia="Linux Libertine O" w:cs="Linux Libertine O"/>
          <w:sz w:val="18"/>
          <w:szCs w:val="18"/>
        </w:rPr>
        <w:t xml:space="preserve"> (the master) runs the building simulation. When it reaches a point where it needs input from the agent, the system pauses and sends a signal to the orchestrator. </w:t>
      </w:r>
    </w:p>
    <w:p w:rsidR="320F2E5C" w:rsidP="37E18BDA" w:rsidRDefault="320F2E5C" w14:paraId="4E979EBC" w14:textId="71586CD1">
      <w:pPr>
        <w:pStyle w:val="Normal"/>
        <w:spacing w:before="240" w:after="240"/>
        <w:ind w:firstLine="360"/>
        <w:contextualSpacing/>
        <w:jc w:val="both"/>
        <w:rPr>
          <w:ins w:author="chomphunuch wongphong" w:date="2025-11-08T05:56:49.373Z" w16du:dateUtc="2025-11-08T05:56:49.373Z" w:id="1708438403"/>
          <w:rStyle w:val="EndnoteReference"/>
          <w:rFonts w:ascii="Linux Libertine O" w:hAnsi="Linux Libertine O" w:eastAsia="Linux Libertine O" w:cs="Linux Libertine O"/>
          <w:sz w:val="18"/>
          <w:szCs w:val="18"/>
        </w:rPr>
        <w:pPrChange w:author="chomphunuch wongphong" w:date="2025-11-08T05:56:56.69Z">
          <w:pPr>
            <w:pStyle w:val="Normal"/>
            <w:spacing w:before="240" w:after="240"/>
            <w:ind w:firstLine="360"/>
            <w:jc w:val="both"/>
          </w:pPr>
        </w:pPrChange>
      </w:pPr>
      <w:r w:rsidRPr="37E18BDA" w:rsidR="0AA150A0">
        <w:rPr>
          <w:rFonts w:ascii="Linux Libertine O" w:hAnsi="Linux Libertine O" w:eastAsia="Linux Libertine O" w:cs="Linux Libertine O"/>
          <w:sz w:val="18"/>
          <w:szCs w:val="18"/>
        </w:rPr>
        <w:t xml:space="preserve">The orchestrator acts as an intermediary, extracting current environmental data from </w:t>
      </w:r>
      <w:r w:rsidRPr="37E18BDA" w:rsidR="0AA150A0">
        <w:rPr>
          <w:rFonts w:ascii="Linux Libertine O" w:hAnsi="Linux Libertine O" w:eastAsia="Linux Libertine O" w:cs="Linux Libertine O"/>
          <w:sz w:val="18"/>
          <w:szCs w:val="18"/>
        </w:rPr>
        <w:t>EnergyPlus</w:t>
      </w:r>
      <w:r w:rsidRPr="37E18BDA" w:rsidR="0AA150A0">
        <w:rPr>
          <w:rFonts w:ascii="Linux Libertine O" w:hAnsi="Linux Libertine O" w:eastAsia="Linux Libertine O" w:cs="Linux Libertine O"/>
          <w:sz w:val="18"/>
          <w:szCs w:val="18"/>
        </w:rPr>
        <w:t xml:space="preserve"> and transmitting it to Mesa (the slave). Mesa then models occupant behavior and sends the decision results back to </w:t>
      </w:r>
      <w:r w:rsidRPr="37E18BDA" w:rsidR="0AA150A0">
        <w:rPr>
          <w:rFonts w:ascii="Linux Libertine O" w:hAnsi="Linux Libertine O" w:eastAsia="Linux Libertine O" w:cs="Linux Libertine O"/>
          <w:sz w:val="18"/>
          <w:szCs w:val="18"/>
        </w:rPr>
        <w:t>EnergyPlus</w:t>
      </w:r>
      <w:r w:rsidRPr="37E18BDA" w:rsidR="0AA150A0">
        <w:rPr>
          <w:rFonts w:ascii="Linux Libertine O" w:hAnsi="Linux Libertine O" w:eastAsia="Linux Libertine O" w:cs="Linux Libertine O"/>
          <w:sz w:val="18"/>
          <w:szCs w:val="18"/>
        </w:rPr>
        <w:t xml:space="preserve"> for processing and calculations at the next time </w:t>
      </w:r>
      <w:r w:rsidRPr="37E18BDA" w:rsidR="0AA150A0">
        <w:rPr>
          <w:rFonts w:ascii="Linux Libertine O" w:hAnsi="Linux Libertine O" w:eastAsia="Linux Libertine O" w:cs="Linux Libertine O"/>
          <w:sz w:val="18"/>
          <w:szCs w:val="18"/>
        </w:rPr>
        <w:t>point.</w:t>
      </w:r>
    </w:p>
    <w:p w:rsidR="320F2E5C" w:rsidP="475CA3D4" w:rsidRDefault="320F2E5C" w14:paraId="52B1D2D4" w14:textId="0F94899F">
      <w:pPr>
        <w:pStyle w:val="Normal"/>
        <w:spacing w:before="240" w:after="240"/>
        <w:ind w:firstLine="360"/>
        <w:contextualSpacing/>
        <w:jc w:val="center"/>
        <w:rPr>
          <w:rFonts w:ascii="Linux Libertine O" w:hAnsi="Linux Libertine O" w:eastAsia="Linux Libertine O" w:cs="Linux Libertine O"/>
          <w:sz w:val="18"/>
          <w:szCs w:val="18"/>
          <w:rPrChange w:author="chomphunuch wongphong" w:date="2025-11-07T16:45:00Z" w:id="321192121">
            <w:rPr>
              <w:rFonts w:ascii="Linux Libertine O" w:hAnsi="Linux Libertine O" w:eastAsia="Linux Libertine O" w:cs="Linux Libertine O"/>
              <w:color w:val="0070C0"/>
              <w:sz w:val="18"/>
              <w:szCs w:val="18"/>
            </w:rPr>
          </w:rPrChange>
        </w:rPr>
        <w:pPrChange w:author="chomphunuch wongphong" w:date="2025-11-08T05:57:01.833Z">
          <w:pPr>
            <w:pStyle w:val="Normal"/>
            <w:spacing w:before="240" w:after="240"/>
            <w:ind w:firstLine="360"/>
            <w:contextualSpacing/>
            <w:jc w:val="left"/>
          </w:pPr>
        </w:pPrChange>
      </w:pPr>
      <w:del w:author="chomphunuch wongphong" w:date="2025-11-08T05:56:17.211Z" w:id="1835866763">
        <w:r w:rsidR="2E822808">
          <w:drawing>
            <wp:inline wp14:editId="431CD132" wp14:anchorId="2ACA92F2">
              <wp:extent cx="2880000" cy="2697240"/>
              <wp:effectExtent l="0" t="0" r="0" b="0"/>
              <wp:docPr id="21148804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14880445" name=""/>
                      <pic:cNvPicPr/>
                    </pic:nvPicPr>
                    <pic:blipFill>
                      <a:blip xmlns:r="http://schemas.openxmlformats.org/officeDocument/2006/relationships" r:embed="rId16">
                        <a:extLst>
                          <a:ext uri="{28A0092B-C50C-407E-A947-70E740481C1C}">
                            <a14:useLocalDpi xmlns:a14="http://schemas.microsoft.com/office/drawing/2010/main"/>
                          </a:ext>
                        </a:extLst>
                      </a:blip>
                      <a:stretch>
                        <a:fillRect/>
                      </a:stretch>
                    </pic:blipFill>
                    <pic:spPr>
                      <a:xfrm rot="0">
                        <a:off x="0" y="0"/>
                        <a:ext cx="2880000" cy="2697240"/>
                      </a:xfrm>
                      <a:prstGeom prst="rect">
                        <a:avLst/>
                      </a:prstGeom>
                    </pic:spPr>
                  </pic:pic>
                </a:graphicData>
              </a:graphic>
            </wp:inline>
          </w:drawing>
        </w:r>
      </w:del>
      <w:ins w:author="chomphunuch wongphong" w:date="2025-11-08T05:56:17.219Z" w:id="692204569">
        <w:r w:rsidR="4F678346">
          <w:drawing>
            <wp:inline wp14:editId="3A054B96" wp14:anchorId="0A4DAB2E">
              <wp:extent cx="3552183" cy="3418367"/>
              <wp:effectExtent l="0" t="0" r="0" b="0"/>
              <wp:docPr id="5322257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32225740" name="Picture 532225740"/>
                      <pic:cNvPicPr/>
                    </pic:nvPicPr>
                    <pic:blipFill>
                      <a:blip xmlns:r="http://schemas.openxmlformats.org/officeDocument/2006/relationships" r:embed="rId595271942">
                        <a:extLst>
                          <a:ext uri="{28A0092B-C50C-407E-A947-70E740481C1C}">
                            <a14:useLocalDpi xmlns:a14="http://schemas.microsoft.com/office/drawing/2010/main"/>
                          </a:ext>
                        </a:extLst>
                      </a:blip>
                      <a:stretch>
                        <a:fillRect/>
                      </a:stretch>
                    </pic:blipFill>
                    <pic:spPr>
                      <a:xfrm rot="0">
                        <a:off x="0" y="0"/>
                        <a:ext cx="3552183" cy="3418367"/>
                      </a:xfrm>
                      <a:prstGeom prst="rect">
                        <a:avLst/>
                      </a:prstGeom>
                    </pic:spPr>
                  </pic:pic>
                </a:graphicData>
              </a:graphic>
            </wp:inline>
          </w:drawing>
        </w:r>
      </w:ins>
    </w:p>
    <w:p w:rsidR="2CD282B6" w:rsidP="2CD282B6" w:rsidRDefault="2CD282B6" w14:paraId="1FA8679A" w14:textId="64FCDB16">
      <w:pPr>
        <w:pStyle w:val="ParaContinue"/>
        <w:jc w:val="center"/>
        <w:rPr>
          <w:del w:author="patchararat wongta" w:date="2025-11-08T03:32:21.724Z" w16du:dateUtc="2025-11-08T03:32:21.724Z" w:id="1211004294"/>
        </w:rPr>
      </w:pPr>
    </w:p>
    <w:p w:rsidR="2CD282B6" w:rsidP="475CA3D4" w:rsidRDefault="2CD282B6" w14:paraId="5BF1156A" w14:textId="50B9AB88">
      <w:pPr>
        <w:pStyle w:val="ParaContinue"/>
        <w:ind w:firstLine="0"/>
      </w:pPr>
    </w:p>
    <w:p w:rsidR="73A712EA" w:rsidP="37E18BDA" w:rsidRDefault="73A712EA" w14:paraId="0A717D1E" w14:textId="338615DC">
      <w:pPr>
        <w:pStyle w:val="Head2"/>
        <w:numPr>
          <w:ilvl w:val="0"/>
          <w:numId w:val="0"/>
        </w:numPr>
        <w:ind w:left="0"/>
        <w:rPr>
          <w:rPrChange w:author="" w16du:dateUtc="2025-11-07T09:45:00Z" w:id="1294374595">
            <w:rPr/>
          </w:rPrChange>
        </w:rPr>
        <w:pPrChange w:author="patchararat wongta" w:date="2025-11-08T04:10:43.407Z">
          <w:pPr>
            <w:pStyle w:val="Head2"/>
            <w:numPr>
              <w:ilvl w:val="0"/>
              <w:numId w:val="0"/>
            </w:numPr>
            <w:ind w:left="360"/>
          </w:pPr>
        </w:pPrChange>
      </w:pPr>
      <w:r w:rsidR="0CAC338E">
        <w:rPr/>
        <w:t>3.</w:t>
      </w:r>
      <w:r w:rsidR="5B315DE8">
        <w:rPr>
          <w:rPrChange w:author="chomphunuch wongphong" w:date="2025-11-07T16:45:00Z" w:id="1009183967"/>
        </w:rPr>
        <w:t>3</w:t>
      </w:r>
      <w:r w:rsidRPr="37E18BDA" w:rsidR="0CAC338E">
        <w:rPr>
          <w:rPrChange w:author="chomphunuch wongphong" w:date="2025-11-07T16:45:00Z" w:id="2054420814">
            <w:rPr>
              <w:color w:val="0070C0"/>
            </w:rPr>
          </w:rPrChange>
        </w:rPr>
        <w:t xml:space="preserve"> Validation</w:t>
      </w:r>
      <w:r w:rsidRPr="37E18BDA" w:rsidR="4E8C498C">
        <w:rPr>
          <w:rPrChange w:author="chomphunuch wongphong" w:date="2025-11-07T16:45:00Z" w:id="1307825973">
            <w:rPr>
              <w:color w:val="0070C0"/>
            </w:rPr>
          </w:rPrChange>
        </w:rPr>
        <w:t xml:space="preserve"> and Experimentation</w:t>
      </w:r>
    </w:p>
    <w:p w:rsidR="24311FDF" w:rsidP="475CA3D4" w:rsidRDefault="24311FDF" w14:paraId="15625942" w14:textId="1E80F7A9">
      <w:pPr>
        <w:pStyle w:val="Normal"/>
        <w:spacing w:before="240" w:after="240"/>
        <w:ind w:firstLine="360"/>
        <w:contextualSpacing/>
        <w:jc w:val="both"/>
        <w:rPr>
          <w:rFonts w:ascii="Segoe UI" w:hAnsi="Segoe UI" w:eastAsia="Segoe UI" w:cs="Segoe UI"/>
          <w:color w:val="D13438"/>
          <w:sz w:val="18"/>
          <w:szCs w:val="18"/>
          <w:highlight w:val="darkGray"/>
          <w:u w:val="single"/>
        </w:rPr>
        <w:pPrChange w:author="patchararat wongta" w:date="2025-11-08T04:06:17.791Z" w:id="1141">
          <w:pPr>
            <w:pStyle w:val="Normal"/>
            <w:spacing w:before="240" w:after="240"/>
            <w:ind w:firstLine="360"/>
            <w:jc w:val="both"/>
          </w:pPr>
        </w:pPrChange>
      </w:pPr>
      <w:r w:rsidRPr="475CA3D4" w:rsidR="3B6B2D42">
        <w:rPr>
          <w:rFonts w:ascii="Linux Libertine O" w:hAnsi="Linux Libertine O" w:eastAsia="Linux Libertine O" w:cs="Linux Libertine O"/>
          <w:sz w:val="18"/>
          <w:szCs w:val="18"/>
        </w:rPr>
        <w:t xml:space="preserve">The Twin-B system uses a two-step verification method: Verification: Verifies the correctness of the model and code implementation, including the connection and synchronization between </w:t>
      </w:r>
      <w:r w:rsidRPr="475CA3D4" w:rsidR="3B6B2D42">
        <w:rPr>
          <w:rFonts w:ascii="Linux Libertine O" w:hAnsi="Linux Libertine O" w:eastAsia="Linux Libertine O" w:cs="Linux Libertine O"/>
          <w:sz w:val="18"/>
          <w:szCs w:val="18"/>
        </w:rPr>
        <w:t>EnergyPlus</w:t>
      </w:r>
      <w:r w:rsidRPr="475CA3D4" w:rsidR="3B6B2D42">
        <w:rPr>
          <w:rFonts w:ascii="Linux Libertine O" w:hAnsi="Linux Libertine O" w:eastAsia="Linux Libertine O" w:cs="Linux Libertine O"/>
          <w:sz w:val="18"/>
          <w:szCs w:val="18"/>
        </w:rPr>
        <w:t xml:space="preserve"> and Mesa. Validation: Verifies the correctness of the results by comparing the modeled energy consumption with actual building data (e.g., electricity bills</w:t>
      </w:r>
      <w:r w:rsidRPr="475CA3D4" w:rsidR="3B6B2D42">
        <w:rPr>
          <w:rFonts w:ascii="Linux Libertine O" w:hAnsi="Linux Libertine O" w:eastAsia="Linux Libertine O" w:cs="Linux Libertine O"/>
          <w:sz w:val="18"/>
          <w:szCs w:val="18"/>
        </w:rPr>
        <w:t>),and</w:t>
      </w:r>
      <w:r w:rsidRPr="475CA3D4" w:rsidR="3B6B2D42">
        <w:rPr>
          <w:rFonts w:ascii="Linux Libertine O" w:hAnsi="Linux Libertine O" w:eastAsia="Linux Libertine O" w:cs="Linux Libertine O"/>
          <w:sz w:val="18"/>
          <w:szCs w:val="18"/>
        </w:rPr>
        <w:t xml:space="preserve"> focuses the theoretical verification of the simulation system only on the cooling load from air conditioning, as it is the largest energy-consuming </w:t>
      </w:r>
      <w:r w:rsidRPr="475CA3D4" w:rsidR="3B6B2D42">
        <w:rPr>
          <w:rFonts w:ascii="Linux Libertine O" w:hAnsi="Linux Libertine O" w:eastAsia="Linux Libertine O" w:cs="Linux Libertine O"/>
          <w:sz w:val="18"/>
          <w:szCs w:val="18"/>
        </w:rPr>
        <w:t>component</w:t>
      </w:r>
      <w:r w:rsidRPr="475CA3D4" w:rsidR="3B6B2D42">
        <w:rPr>
          <w:rFonts w:ascii="Linux Libertine O" w:hAnsi="Linux Libertine O" w:eastAsia="Linux Libertine O" w:cs="Linux Libertine O"/>
          <w:sz w:val="18"/>
          <w:szCs w:val="18"/>
        </w:rPr>
        <w:t xml:space="preserve"> in a building. </w:t>
      </w:r>
    </w:p>
    <w:p w:rsidR="24311FDF" w:rsidP="475CA3D4" w:rsidRDefault="24311FDF" w14:paraId="31665E66" w14:textId="291D2BC6">
      <w:pPr>
        <w:pStyle w:val="Normal"/>
        <w:spacing w:before="240" w:after="240"/>
        <w:ind w:firstLine="360"/>
        <w:contextualSpacing/>
        <w:jc w:val="both"/>
        <w:rPr>
          <w:rFonts w:ascii="Linux Libertine O" w:hAnsi="Linux Libertine O" w:eastAsia="Linux Libertine O" w:cs="Linux Libertine O"/>
          <w:sz w:val="18"/>
          <w:szCs w:val="18"/>
        </w:rPr>
        <w:pPrChange w:author="patchararat wongta" w:date="2025-11-08T04:06:17.792Z" w:id="1141">
          <w:pPr>
            <w:pStyle w:val="Normal"/>
            <w:spacing w:before="240" w:after="240"/>
            <w:ind w:firstLine="360"/>
            <w:jc w:val="both"/>
          </w:pPr>
        </w:pPrChange>
      </w:pPr>
      <w:r w:rsidRPr="475CA3D4" w:rsidR="3B6B2D42">
        <w:rPr>
          <w:rFonts w:ascii="Linux Libertine O" w:hAnsi="Linux Libertine O" w:eastAsia="Linux Libertine O" w:cs="Linux Libertine O"/>
          <w:sz w:val="18"/>
          <w:szCs w:val="18"/>
        </w:rPr>
        <w:t xml:space="preserve">The simulation experiment consisted of five building operation scenarios to capture diverse energy usage patterns: </w:t>
      </w:r>
    </w:p>
    <w:p w:rsidR="24311FDF" w:rsidP="37E18BDA" w:rsidRDefault="24311FDF" w14:paraId="228927F3" w14:textId="76970E8A">
      <w:pPr>
        <w:pStyle w:val="Normal"/>
        <w:spacing w:before="240" w:after="240"/>
        <w:ind w:firstLine="360"/>
        <w:contextualSpacing/>
        <w:jc w:val="both"/>
        <w:rPr>
          <w:rFonts w:ascii="Linux Libertine O" w:hAnsi="Linux Libertine O" w:eastAsia="Linux Libertine O" w:cs="Linux Libertine O"/>
          <w:sz w:val="18"/>
          <w:szCs w:val="18"/>
        </w:rPr>
        <w:pPrChange w:author="patchararat wongta" w:date="2025-11-08T04:06:17.792Z" w:id="1141">
          <w:pPr>
            <w:pStyle w:val="Normal"/>
            <w:spacing w:before="240" w:after="240"/>
            <w:ind w:firstLine="360"/>
            <w:jc w:val="both"/>
          </w:pPr>
        </w:pPrChange>
      </w:pPr>
      <w:r w:rsidRPr="37E18BDA" w:rsidR="24CF039F">
        <w:rPr>
          <w:rFonts w:ascii="Linux Libertine O" w:hAnsi="Linux Libertine O" w:eastAsia="Linux Libertine O" w:cs="Linux Libertine O"/>
          <w:sz w:val="18"/>
          <w:szCs w:val="18"/>
        </w:rPr>
        <w:t>(1) Regular semester, weekday</w:t>
      </w:r>
      <w:ins w:author="chomphunuch wongphong" w:date="2025-11-08T06:22:34.961Z" w:id="845054429">
        <w:r w:rsidRPr="37E18BDA" w:rsidR="1B53ABCA">
          <w:rPr>
            <w:rFonts w:ascii="Linux Libertine O" w:hAnsi="Linux Libertine O" w:eastAsia="Linux Libertine O" w:cs="Linux Libertine O"/>
            <w:sz w:val="18"/>
            <w:szCs w:val="18"/>
          </w:rPr>
          <w:t xml:space="preserve">. </w:t>
        </w:r>
      </w:ins>
      <w:del w:author="chomphunuch wongphong" w:date="2025-11-08T06:22:33.221Z" w:id="214625515">
        <w:r w:rsidRPr="37E18BDA" w:rsidDel="24CF039F">
          <w:rPr>
            <w:rFonts w:ascii="Linux Libertine O" w:hAnsi="Linux Libertine O" w:eastAsia="Linux Libertine O" w:cs="Linux Libertine O"/>
            <w:sz w:val="18"/>
            <w:szCs w:val="18"/>
          </w:rPr>
          <w:delText xml:space="preserve"> — </w:delText>
        </w:r>
      </w:del>
      <w:r w:rsidRPr="37E18BDA" w:rsidR="24CF039F">
        <w:rPr>
          <w:rFonts w:ascii="Linux Libertine O" w:hAnsi="Linux Libertine O" w:eastAsia="Linux Libertine O" w:cs="Linux Libertine O"/>
          <w:sz w:val="18"/>
          <w:szCs w:val="18"/>
        </w:rPr>
        <w:t xml:space="preserve">This scenario </w:t>
      </w:r>
      <w:r w:rsidRPr="37E18BDA" w:rsidR="24CF039F">
        <w:rPr>
          <w:rFonts w:ascii="Linux Libertine O" w:hAnsi="Linux Libertine O" w:eastAsia="Linux Libertine O" w:cs="Linux Libertine O"/>
          <w:sz w:val="18"/>
          <w:szCs w:val="18"/>
        </w:rPr>
        <w:t>represents</w:t>
      </w:r>
      <w:r w:rsidRPr="37E18BDA" w:rsidR="24CF039F">
        <w:rPr>
          <w:rFonts w:ascii="Linux Libertine O" w:hAnsi="Linux Libertine O" w:eastAsia="Linux Libertine O" w:cs="Linux Libertine O"/>
          <w:sz w:val="18"/>
          <w:szCs w:val="18"/>
        </w:rPr>
        <w:t xml:space="preserve"> Monday-Friday operations throughout the semester with a total of 903 building occupants. This scenario served as a baseline case study for comparing energy efficiency and evaluating energy management strategies. </w:t>
      </w:r>
    </w:p>
    <w:p w:rsidR="24311FDF" w:rsidP="37E18BDA" w:rsidRDefault="24311FDF" w14:paraId="1D126827" w14:textId="20C0C882">
      <w:pPr>
        <w:pStyle w:val="Normal"/>
        <w:spacing w:before="240" w:after="240"/>
        <w:ind w:firstLine="360"/>
        <w:contextualSpacing/>
        <w:jc w:val="both"/>
        <w:rPr>
          <w:rFonts w:ascii="Linux Libertine O" w:hAnsi="Linux Libertine O" w:eastAsia="Linux Libertine O" w:cs="Linux Libertine O"/>
          <w:sz w:val="18"/>
          <w:szCs w:val="18"/>
        </w:rPr>
        <w:pPrChange w:author="patchararat wongta" w:date="2025-11-08T04:06:17.792Z" w:id="1141">
          <w:pPr>
            <w:pStyle w:val="Normal"/>
            <w:spacing w:before="240" w:after="240"/>
            <w:ind w:firstLine="360"/>
            <w:jc w:val="both"/>
          </w:pPr>
        </w:pPrChange>
      </w:pPr>
      <w:r w:rsidRPr="37E18BDA" w:rsidR="24CF039F">
        <w:rPr>
          <w:rFonts w:ascii="Linux Libertine O" w:hAnsi="Linux Libertine O" w:eastAsia="Linux Libertine O" w:cs="Linux Libertine O"/>
          <w:sz w:val="18"/>
          <w:szCs w:val="18"/>
        </w:rPr>
        <w:t>(2) Exam period</w:t>
      </w:r>
      <w:ins w:author="chomphunuch wongphong" w:date="2025-11-08T06:22:40.189Z" w:id="2011213919">
        <w:r w:rsidRPr="37E18BDA" w:rsidR="38AD9A12">
          <w:rPr>
            <w:rFonts w:ascii="Linux Libertine O" w:hAnsi="Linux Libertine O" w:eastAsia="Linux Libertine O" w:cs="Linux Libertine O"/>
            <w:sz w:val="18"/>
            <w:szCs w:val="18"/>
          </w:rPr>
          <w:t xml:space="preserve">. </w:t>
        </w:r>
      </w:ins>
      <w:del w:author="chomphunuch wongphong" w:date="2025-11-08T06:22:39.055Z" w:id="452644118">
        <w:r w:rsidRPr="37E18BDA" w:rsidDel="24CF039F">
          <w:rPr>
            <w:rFonts w:ascii="Linux Libertine O" w:hAnsi="Linux Libertine O" w:eastAsia="Linux Libertine O" w:cs="Linux Libertine O"/>
            <w:sz w:val="18"/>
            <w:szCs w:val="18"/>
          </w:rPr>
          <w:delText xml:space="preserve"> — </w:delText>
        </w:r>
      </w:del>
      <w:r w:rsidRPr="37E18BDA" w:rsidR="24CF039F">
        <w:rPr>
          <w:rFonts w:ascii="Linux Libertine O" w:hAnsi="Linux Libertine O" w:eastAsia="Linux Libertine O" w:cs="Linux Libertine O"/>
          <w:sz w:val="18"/>
          <w:szCs w:val="18"/>
        </w:rPr>
        <w:t xml:space="preserve">This scenario simulated midterm and final exam week with 665 occupants. During this time, activities are concentrated in exam rooms, overall movement is reduced, and comfort needs are increased to </w:t>
      </w:r>
      <w:r w:rsidRPr="37E18BDA" w:rsidR="24CF039F">
        <w:rPr>
          <w:rFonts w:ascii="Linux Libertine O" w:hAnsi="Linux Libertine O" w:eastAsia="Linux Libertine O" w:cs="Linux Libertine O"/>
          <w:sz w:val="18"/>
          <w:szCs w:val="18"/>
        </w:rPr>
        <w:t>maintain</w:t>
      </w:r>
      <w:r w:rsidRPr="37E18BDA" w:rsidR="24CF039F">
        <w:rPr>
          <w:rFonts w:ascii="Linux Libertine O" w:hAnsi="Linux Libertine O" w:eastAsia="Linux Libertine O" w:cs="Linux Libertine O"/>
          <w:sz w:val="18"/>
          <w:szCs w:val="18"/>
        </w:rPr>
        <w:t xml:space="preserve"> focus and concentration. </w:t>
      </w:r>
    </w:p>
    <w:p w:rsidR="24311FDF" w:rsidP="37E18BDA" w:rsidRDefault="24311FDF" w14:paraId="4AA0B4B0" w14:textId="5CC5AB06">
      <w:pPr>
        <w:pStyle w:val="Normal"/>
        <w:spacing w:before="240" w:after="240"/>
        <w:ind w:firstLine="360"/>
        <w:contextualSpacing/>
        <w:jc w:val="both"/>
        <w:rPr>
          <w:rFonts w:ascii="Linux Libertine O" w:hAnsi="Linux Libertine O" w:eastAsia="Linux Libertine O" w:cs="Linux Libertine O"/>
          <w:sz w:val="18"/>
          <w:szCs w:val="18"/>
        </w:rPr>
        <w:pPrChange w:author="patchararat wongta" w:date="2025-11-08T04:06:17.792Z" w:id="1141">
          <w:pPr>
            <w:pStyle w:val="Normal"/>
            <w:spacing w:before="240" w:after="240"/>
            <w:ind w:firstLine="360"/>
            <w:jc w:val="both"/>
          </w:pPr>
        </w:pPrChange>
      </w:pPr>
      <w:r w:rsidRPr="37E18BDA" w:rsidR="24CF039F">
        <w:rPr>
          <w:rFonts w:ascii="Linux Libertine O" w:hAnsi="Linux Libertine O" w:eastAsia="Linux Libertine O" w:cs="Linux Libertine O"/>
          <w:sz w:val="18"/>
          <w:szCs w:val="18"/>
        </w:rPr>
        <w:t>(3) Conference/Conference Activity</w:t>
      </w:r>
      <w:ins w:author="chomphunuch wongphong" w:date="2025-11-08T06:22:44.94Z" w:id="434234654">
        <w:r w:rsidRPr="37E18BDA" w:rsidR="6C49AC6D">
          <w:rPr>
            <w:rFonts w:ascii="Linux Libertine O" w:hAnsi="Linux Libertine O" w:eastAsia="Linux Libertine O" w:cs="Linux Libertine O"/>
            <w:sz w:val="18"/>
            <w:szCs w:val="18"/>
          </w:rPr>
          <w:t xml:space="preserve">. </w:t>
        </w:r>
      </w:ins>
      <w:del w:author="chomphunuch wongphong" w:date="2025-11-08T06:22:43.701Z" w:id="1561022229">
        <w:r w:rsidRPr="37E18BDA" w:rsidDel="24CF039F">
          <w:rPr>
            <w:rFonts w:ascii="Linux Libertine O" w:hAnsi="Linux Libertine O" w:eastAsia="Linux Libertine O" w:cs="Linux Libertine O"/>
            <w:sz w:val="18"/>
            <w:szCs w:val="18"/>
          </w:rPr>
          <w:delText xml:space="preserve"> — </w:delText>
        </w:r>
      </w:del>
      <w:r w:rsidRPr="37E18BDA" w:rsidR="24CF039F">
        <w:rPr>
          <w:rFonts w:ascii="Linux Libertine O" w:hAnsi="Linux Libertine O" w:eastAsia="Linux Libertine O" w:cs="Linux Libertine O"/>
          <w:sz w:val="18"/>
          <w:szCs w:val="18"/>
        </w:rPr>
        <w:t xml:space="preserve">This scenario tested </w:t>
      </w:r>
      <w:r w:rsidRPr="37E18BDA" w:rsidR="24CF039F">
        <w:rPr>
          <w:rFonts w:ascii="Linux Libertine O" w:hAnsi="Linux Libertine O" w:eastAsia="Linux Libertine O" w:cs="Linux Libertine O"/>
          <w:sz w:val="18"/>
          <w:szCs w:val="18"/>
        </w:rPr>
        <w:t>maximum</w:t>
      </w:r>
      <w:r w:rsidRPr="37E18BDA" w:rsidR="24CF039F">
        <w:rPr>
          <w:rFonts w:ascii="Linux Libertine O" w:hAnsi="Linux Libertine O" w:eastAsia="Linux Libertine O" w:cs="Linux Libertine O"/>
          <w:sz w:val="18"/>
          <w:szCs w:val="18"/>
        </w:rPr>
        <w:t xml:space="preserve"> HVAC </w:t>
      </w:r>
      <w:r w:rsidRPr="37E18BDA" w:rsidR="24CF039F">
        <w:rPr>
          <w:rFonts w:ascii="Linux Libertine O" w:hAnsi="Linux Libertine O" w:eastAsia="Linux Libertine O" w:cs="Linux Libertine O"/>
          <w:sz w:val="18"/>
          <w:szCs w:val="18"/>
        </w:rPr>
        <w:t>utilization</w:t>
      </w:r>
      <w:r w:rsidRPr="37E18BDA" w:rsidR="24CF039F">
        <w:rPr>
          <w:rFonts w:ascii="Linux Libertine O" w:hAnsi="Linux Libertine O" w:eastAsia="Linux Libertine O" w:cs="Linux Libertine O"/>
          <w:sz w:val="18"/>
          <w:szCs w:val="18"/>
        </w:rPr>
        <w:t xml:space="preserve"> with 972 occupants, including over 500 outside visitors. The building exceeded its design capacity in large spaces such as the main auditorium (120% capacity), and corridors and </w:t>
      </w:r>
      <w:r w:rsidRPr="37E18BDA" w:rsidR="24CF039F">
        <w:rPr>
          <w:rFonts w:ascii="Linux Libertine O" w:hAnsi="Linux Libertine O" w:eastAsia="Linux Libertine O" w:cs="Linux Libertine O"/>
          <w:sz w:val="18"/>
          <w:szCs w:val="18"/>
        </w:rPr>
        <w:t>common areas</w:t>
      </w:r>
      <w:r w:rsidRPr="37E18BDA" w:rsidR="24CF039F">
        <w:rPr>
          <w:rFonts w:ascii="Linux Libertine O" w:hAnsi="Linux Libertine O" w:eastAsia="Linux Libertine O" w:cs="Linux Libertine O"/>
          <w:sz w:val="18"/>
          <w:szCs w:val="18"/>
        </w:rPr>
        <w:t xml:space="preserve"> were busy during breaks. </w:t>
      </w:r>
    </w:p>
    <w:p w:rsidR="24311FDF" w:rsidP="37E18BDA" w:rsidRDefault="24311FDF" w14:paraId="7129ECBE" w14:textId="0B26E987">
      <w:pPr>
        <w:pStyle w:val="Normal"/>
        <w:spacing w:before="240" w:after="240"/>
        <w:ind w:firstLine="360"/>
        <w:contextualSpacing/>
        <w:jc w:val="both"/>
        <w:rPr>
          <w:rFonts w:ascii="Linux Libertine O" w:hAnsi="Linux Libertine O" w:eastAsia="Linux Libertine O" w:cs="Linux Libertine O"/>
          <w:sz w:val="18"/>
          <w:szCs w:val="18"/>
        </w:rPr>
        <w:pPrChange w:author="patchararat wongta" w:date="2025-11-08T04:06:17.792Z" w:id="1141">
          <w:pPr>
            <w:pStyle w:val="Normal"/>
            <w:spacing w:before="240" w:after="240"/>
            <w:ind w:firstLine="360"/>
            <w:jc w:val="both"/>
          </w:pPr>
        </w:pPrChange>
      </w:pPr>
      <w:r w:rsidRPr="37E18BDA" w:rsidR="24CF039F">
        <w:rPr>
          <w:rFonts w:ascii="Linux Libertine O" w:hAnsi="Linux Libertine O" w:eastAsia="Linux Libertine O" w:cs="Linux Libertine O"/>
          <w:sz w:val="18"/>
          <w:szCs w:val="18"/>
        </w:rPr>
        <w:t>(4) Low-Use Weekend Scenario</w:t>
      </w:r>
      <w:ins w:author="chomphunuch wongphong" w:date="2025-11-08T06:22:48.011Z" w:id="1871366353">
        <w:r w:rsidRPr="37E18BDA" w:rsidR="2DF0DDA8">
          <w:rPr>
            <w:rFonts w:ascii="Linux Libertine O" w:hAnsi="Linux Libertine O" w:eastAsia="Linux Libertine O" w:cs="Linux Libertine O"/>
            <w:sz w:val="18"/>
            <w:szCs w:val="18"/>
          </w:rPr>
          <w:t xml:space="preserve">. </w:t>
        </w:r>
      </w:ins>
      <w:del w:author="chomphunuch wongphong" w:date="2025-11-08T06:22:46.961Z" w:id="1471235862">
        <w:r w:rsidRPr="37E18BDA" w:rsidDel="24CF039F">
          <w:rPr>
            <w:rFonts w:ascii="Linux Libertine O" w:hAnsi="Linux Libertine O" w:eastAsia="Linux Libertine O" w:cs="Linux Libertine O"/>
            <w:sz w:val="18"/>
            <w:szCs w:val="18"/>
          </w:rPr>
          <w:delText xml:space="preserve"> — </w:delText>
        </w:r>
      </w:del>
      <w:r w:rsidRPr="37E18BDA" w:rsidR="24CF039F">
        <w:rPr>
          <w:rFonts w:ascii="Linux Libertine O" w:hAnsi="Linux Libertine O" w:eastAsia="Linux Libertine O" w:cs="Linux Libertine O"/>
          <w:sz w:val="18"/>
          <w:szCs w:val="18"/>
        </w:rPr>
        <w:t xml:space="preserve">This scenario </w:t>
      </w:r>
      <w:r w:rsidRPr="37E18BDA" w:rsidR="24CF039F">
        <w:rPr>
          <w:rFonts w:ascii="Linux Libertine O" w:hAnsi="Linux Libertine O" w:eastAsia="Linux Libertine O" w:cs="Linux Libertine O"/>
          <w:sz w:val="18"/>
          <w:szCs w:val="18"/>
        </w:rPr>
        <w:t>represents</w:t>
      </w:r>
      <w:r w:rsidRPr="37E18BDA" w:rsidR="24CF039F">
        <w:rPr>
          <w:rFonts w:ascii="Linux Libertine O" w:hAnsi="Linux Libertine O" w:eastAsia="Linux Libertine O" w:cs="Linux Libertine O"/>
          <w:sz w:val="18"/>
          <w:szCs w:val="18"/>
        </w:rPr>
        <w:t xml:space="preserve"> Saturday-Sunday operations with only 189 </w:t>
      </w:r>
      <w:r w:rsidRPr="37E18BDA" w:rsidR="24CF039F">
        <w:rPr>
          <w:rFonts w:ascii="Linux Libertine O" w:hAnsi="Linux Libertine O" w:eastAsia="Linux Libertine O" w:cs="Linux Libertine O"/>
          <w:sz w:val="18"/>
          <w:szCs w:val="18"/>
        </w:rPr>
        <w:t>occupants,</w:t>
      </w:r>
      <w:r w:rsidRPr="37E18BDA" w:rsidR="24CF039F">
        <w:rPr>
          <w:rFonts w:ascii="Linux Libertine O" w:hAnsi="Linux Libertine O" w:eastAsia="Linux Libertine O" w:cs="Linux Libertine O"/>
          <w:sz w:val="18"/>
          <w:szCs w:val="18"/>
        </w:rPr>
        <w:t xml:space="preserve"> primarily undergraduate students engaged in self-study group activities. This scenario is suitable for testing energy-saving measures under low-utility conditions. </w:t>
      </w:r>
    </w:p>
    <w:p w:rsidR="24311FDF" w:rsidP="37E18BDA" w:rsidRDefault="24311FDF" w14:paraId="1EED152A" w14:textId="585473DF">
      <w:pPr>
        <w:pStyle w:val="Normal"/>
        <w:spacing w:before="240" w:after="240"/>
        <w:ind w:firstLine="360"/>
        <w:contextualSpacing/>
        <w:jc w:val="both"/>
        <w:rPr>
          <w:rFonts w:ascii="Linux Libertine O" w:hAnsi="Linux Libertine O" w:eastAsia="Linux Libertine O" w:cs="Linux Libertine O"/>
          <w:sz w:val="18"/>
          <w:szCs w:val="18"/>
        </w:rPr>
        <w:pPrChange w:author="patchararat wongta" w:date="2025-11-08T04:06:17.792Z" w:id="1141">
          <w:pPr>
            <w:pStyle w:val="Normal"/>
            <w:spacing w:before="240" w:after="240"/>
            <w:ind w:firstLine="360"/>
            <w:jc w:val="both"/>
          </w:pPr>
        </w:pPrChange>
      </w:pPr>
      <w:r w:rsidRPr="37E18BDA" w:rsidR="24CF039F">
        <w:rPr>
          <w:rFonts w:ascii="Linux Libertine O" w:hAnsi="Linux Libertine O" w:eastAsia="Linux Libertine O" w:cs="Linux Libertine O"/>
          <w:sz w:val="18"/>
          <w:szCs w:val="18"/>
        </w:rPr>
        <w:t>(5) Minimum Operation During Summer Break</w:t>
      </w:r>
      <w:ins w:author="chomphunuch wongphong" w:date="2025-11-08T06:22:55.234Z" w:id="260839439">
        <w:r w:rsidRPr="37E18BDA" w:rsidR="1F82D998">
          <w:rPr>
            <w:rFonts w:ascii="Linux Libertine O" w:hAnsi="Linux Libertine O" w:eastAsia="Linux Libertine O" w:cs="Linux Libertine O"/>
            <w:sz w:val="18"/>
            <w:szCs w:val="18"/>
          </w:rPr>
          <w:t xml:space="preserve">. </w:t>
        </w:r>
      </w:ins>
      <w:del w:author="chomphunuch wongphong" w:date="2025-11-08T06:22:53.622Z" w:id="2139989043">
        <w:r w:rsidRPr="37E18BDA" w:rsidDel="24CF039F">
          <w:rPr>
            <w:rFonts w:ascii="Linux Libertine O" w:hAnsi="Linux Libertine O" w:eastAsia="Linux Libertine O" w:cs="Linux Libertine O"/>
            <w:sz w:val="18"/>
            <w:szCs w:val="18"/>
          </w:rPr>
          <w:delText xml:space="preserve"> — </w:delText>
        </w:r>
      </w:del>
      <w:r w:rsidRPr="37E18BDA" w:rsidR="24CF039F">
        <w:rPr>
          <w:rFonts w:ascii="Linux Libertine O" w:hAnsi="Linux Libertine O" w:eastAsia="Linux Libertine O" w:cs="Linux Libertine O"/>
          <w:sz w:val="18"/>
          <w:szCs w:val="18"/>
        </w:rPr>
        <w:t xml:space="preserve">This scenario corresponds to the June-August period, when occupancy is at its lowest, with only 141 people. This scenario is suitable for testing the full potential of energy-saving strategies, especially during hot outdoor temperatures. </w:t>
      </w:r>
    </w:p>
    <w:p w:rsidR="24311FDF" w:rsidP="475CA3D4" w:rsidRDefault="24311FDF" w14:paraId="2F9833AF" w14:textId="763E3396">
      <w:pPr>
        <w:pStyle w:val="Normal"/>
        <w:spacing w:before="240" w:after="240"/>
        <w:ind w:firstLine="360"/>
        <w:contextualSpacing/>
        <w:jc w:val="both"/>
        <w:rPr>
          <w:rFonts w:ascii="Linux Libertine O" w:hAnsi="Linux Libertine O" w:eastAsia="Linux Libertine O" w:cs="Linux Libertine O"/>
          <w:sz w:val="18"/>
          <w:szCs w:val="18"/>
        </w:rPr>
        <w:pPrChange w:author="patchararat wongta" w:date="2025-11-08T04:06:17.792Z" w:id="1141">
          <w:pPr>
            <w:pStyle w:val="Normal"/>
            <w:spacing w:before="240" w:after="240"/>
            <w:ind w:firstLine="360"/>
            <w:jc w:val="both"/>
          </w:pPr>
        </w:pPrChange>
      </w:pPr>
      <w:r w:rsidRPr="475CA3D4" w:rsidR="3B6B2D42">
        <w:rPr>
          <w:rFonts w:ascii="Linux Libertine O" w:hAnsi="Linux Libertine O" w:eastAsia="Linux Libertine O" w:cs="Linux Libertine O"/>
          <w:sz w:val="18"/>
          <w:szCs w:val="18"/>
        </w:rPr>
        <w:t xml:space="preserve">To evaluate the effectiveness of energy management strategies under these conditions, four policy interventions were designed and implemented: </w:t>
      </w:r>
    </w:p>
    <w:p w:rsidR="24311FDF" w:rsidP="37E18BDA" w:rsidRDefault="24311FDF" w14:paraId="15E009A2" w14:textId="7C708FC7">
      <w:pPr>
        <w:pStyle w:val="Normal"/>
        <w:spacing w:before="240" w:after="240"/>
        <w:ind w:firstLine="360"/>
        <w:contextualSpacing/>
        <w:jc w:val="both"/>
        <w:rPr>
          <w:rFonts w:ascii="Linux Libertine O" w:hAnsi="Linux Libertine O" w:eastAsia="Linux Libertine O" w:cs="Linux Libertine O"/>
          <w:sz w:val="18"/>
          <w:szCs w:val="18"/>
        </w:rPr>
        <w:pPrChange w:author="patchararat wongta" w:date="2025-11-08T04:06:17.792Z" w:id="1141">
          <w:pPr>
            <w:pStyle w:val="Normal"/>
            <w:spacing w:before="240" w:after="240"/>
            <w:ind w:firstLine="360"/>
            <w:jc w:val="both"/>
          </w:pPr>
        </w:pPrChange>
      </w:pPr>
      <w:r w:rsidRPr="37E18BDA" w:rsidR="24CF039F">
        <w:rPr>
          <w:rFonts w:ascii="Linux Libertine O" w:hAnsi="Linux Libertine O" w:eastAsia="Linux Libertine O" w:cs="Linux Libertine O"/>
          <w:sz w:val="18"/>
          <w:szCs w:val="18"/>
        </w:rPr>
        <w:t>(1) Minimum Room Activation Criteria</w:t>
      </w:r>
      <w:ins w:author="chomphunuch wongphong" w:date="2025-11-08T06:23:02.337Z" w:id="808827384">
        <w:r w:rsidRPr="37E18BDA" w:rsidR="55353097">
          <w:rPr>
            <w:rFonts w:ascii="Linux Libertine O" w:hAnsi="Linux Libertine O" w:eastAsia="Linux Libertine O" w:cs="Linux Libertine O"/>
            <w:sz w:val="18"/>
            <w:szCs w:val="18"/>
          </w:rPr>
          <w:t xml:space="preserve">. </w:t>
        </w:r>
      </w:ins>
      <w:del w:author="chomphunuch wongphong" w:date="2025-11-08T06:23:01.18Z" w:id="1263073555">
        <w:r w:rsidRPr="37E18BDA" w:rsidDel="24CF039F">
          <w:rPr>
            <w:rFonts w:ascii="Linux Libertine O" w:hAnsi="Linux Libertine O" w:eastAsia="Linux Libertine O" w:cs="Linux Libertine O"/>
            <w:sz w:val="18"/>
            <w:szCs w:val="18"/>
          </w:rPr>
          <w:delText xml:space="preserve"> — </w:delText>
        </w:r>
      </w:del>
      <w:r w:rsidRPr="37E18BDA" w:rsidR="24CF039F">
        <w:rPr>
          <w:rFonts w:ascii="Linux Libertine O" w:hAnsi="Linux Libertine O" w:eastAsia="Linux Libertine O" w:cs="Linux Libertine O"/>
          <w:sz w:val="18"/>
          <w:szCs w:val="18"/>
        </w:rPr>
        <w:t xml:space="preserve">Establish a minimum </w:t>
      </w:r>
      <w:r w:rsidRPr="37E18BDA" w:rsidR="24CF039F">
        <w:rPr>
          <w:rFonts w:ascii="Linux Libertine O" w:hAnsi="Linux Libertine O" w:eastAsia="Linux Libertine O" w:cs="Linux Libertine O"/>
          <w:sz w:val="18"/>
          <w:szCs w:val="18"/>
        </w:rPr>
        <w:t>utilization</w:t>
      </w:r>
      <w:r w:rsidRPr="37E18BDA" w:rsidR="24CF039F">
        <w:rPr>
          <w:rFonts w:ascii="Linux Libertine O" w:hAnsi="Linux Libertine O" w:eastAsia="Linux Libertine O" w:cs="Linux Libertine O"/>
          <w:sz w:val="18"/>
          <w:szCs w:val="18"/>
        </w:rPr>
        <w:t xml:space="preserve"> requirement before turning on the air conditioning system to prevent unnecessary HVAC operation in unoccupied rooms. </w:t>
      </w:r>
    </w:p>
    <w:p w:rsidR="24311FDF" w:rsidP="37E18BDA" w:rsidRDefault="24311FDF" w14:paraId="196D7482" w14:textId="0F9ED5FD">
      <w:pPr>
        <w:pStyle w:val="Normal"/>
        <w:spacing w:before="240" w:after="240"/>
        <w:ind w:firstLine="360"/>
        <w:contextualSpacing/>
        <w:jc w:val="both"/>
        <w:rPr>
          <w:rFonts w:ascii="Linux Libertine O" w:hAnsi="Linux Libertine O" w:eastAsia="Linux Libertine O" w:cs="Linux Libertine O"/>
          <w:sz w:val="18"/>
          <w:szCs w:val="18"/>
        </w:rPr>
        <w:pPrChange w:author="patchararat wongta" w:date="2025-11-08T04:06:17.792Z" w:id="1141">
          <w:pPr>
            <w:pStyle w:val="Normal"/>
            <w:spacing w:before="240" w:after="240"/>
            <w:ind w:firstLine="360"/>
            <w:jc w:val="both"/>
          </w:pPr>
        </w:pPrChange>
      </w:pPr>
      <w:r w:rsidRPr="37E18BDA" w:rsidR="24CF039F">
        <w:rPr>
          <w:rFonts w:ascii="Linux Libertine O" w:hAnsi="Linux Libertine O" w:eastAsia="Linux Libertine O" w:cs="Linux Libertine O"/>
          <w:sz w:val="18"/>
          <w:szCs w:val="18"/>
        </w:rPr>
        <w:t>(2) Target Temperature Range Extension</w:t>
      </w:r>
      <w:ins w:author="chomphunuch wongphong" w:date="2025-11-08T06:23:06.648Z" w:id="1917430542">
        <w:r w:rsidRPr="37E18BDA" w:rsidR="1050E1D4">
          <w:rPr>
            <w:rFonts w:ascii="Linux Libertine O" w:hAnsi="Linux Libertine O" w:eastAsia="Linux Libertine O" w:cs="Linux Libertine O"/>
            <w:sz w:val="18"/>
            <w:szCs w:val="18"/>
          </w:rPr>
          <w:t xml:space="preserve">. </w:t>
        </w:r>
      </w:ins>
      <w:del w:author="chomphunuch wongphong" w:date="2025-11-08T06:23:05.565Z" w:id="1210467642">
        <w:r w:rsidRPr="37E18BDA" w:rsidDel="24CF039F">
          <w:rPr>
            <w:rFonts w:ascii="Linux Libertine O" w:hAnsi="Linux Libertine O" w:eastAsia="Linux Libertine O" w:cs="Linux Libertine O"/>
            <w:sz w:val="18"/>
            <w:szCs w:val="18"/>
          </w:rPr>
          <w:delText xml:space="preserve"> — </w:delText>
        </w:r>
      </w:del>
      <w:r w:rsidRPr="37E18BDA" w:rsidR="24CF039F">
        <w:rPr>
          <w:rFonts w:ascii="Linux Libertine O" w:hAnsi="Linux Libertine O" w:eastAsia="Linux Libertine O" w:cs="Linux Libertine O"/>
          <w:sz w:val="18"/>
          <w:szCs w:val="18"/>
        </w:rPr>
        <w:t xml:space="preserve">Expand the target temperature range by ±1°C, ±2°C, and ±3°C above the baseline value to assess the impact of reducing HVAC load while </w:t>
      </w:r>
      <w:r w:rsidRPr="37E18BDA" w:rsidR="24CF039F">
        <w:rPr>
          <w:rFonts w:ascii="Linux Libertine O" w:hAnsi="Linux Libertine O" w:eastAsia="Linux Libertine O" w:cs="Linux Libertine O"/>
          <w:sz w:val="18"/>
          <w:szCs w:val="18"/>
        </w:rPr>
        <w:t>maintaining</w:t>
      </w:r>
      <w:r w:rsidRPr="37E18BDA" w:rsidR="24CF039F">
        <w:rPr>
          <w:rFonts w:ascii="Linux Libertine O" w:hAnsi="Linux Libertine O" w:eastAsia="Linux Libertine O" w:cs="Linux Libertine O"/>
          <w:sz w:val="18"/>
          <w:szCs w:val="18"/>
        </w:rPr>
        <w:t xml:space="preserve"> acceptable thermal comfort. </w:t>
      </w:r>
    </w:p>
    <w:p w:rsidR="24311FDF" w:rsidP="37E18BDA" w:rsidRDefault="24311FDF" w14:paraId="15D4B2AF" w14:textId="584AFA13">
      <w:pPr>
        <w:pStyle w:val="Normal"/>
        <w:spacing w:before="240" w:after="240"/>
        <w:ind w:firstLine="360"/>
        <w:contextualSpacing/>
        <w:jc w:val="both"/>
        <w:rPr>
          <w:rFonts w:ascii="Linux Libertine O" w:hAnsi="Linux Libertine O" w:eastAsia="Linux Libertine O" w:cs="Linux Libertine O"/>
          <w:sz w:val="18"/>
          <w:szCs w:val="18"/>
        </w:rPr>
        <w:pPrChange w:author="patchararat wongta" w:date="2025-11-08T04:06:17.793Z" w:id="1141">
          <w:pPr>
            <w:pStyle w:val="Normal"/>
            <w:spacing w:before="240" w:after="240"/>
            <w:ind w:firstLine="360"/>
            <w:jc w:val="both"/>
          </w:pPr>
        </w:pPrChange>
      </w:pPr>
      <w:r w:rsidRPr="37E18BDA" w:rsidR="24CF039F">
        <w:rPr>
          <w:rFonts w:ascii="Linux Libertine O" w:hAnsi="Linux Libertine O" w:eastAsia="Linux Libertine O" w:cs="Linux Libertine O"/>
          <w:sz w:val="18"/>
          <w:szCs w:val="18"/>
        </w:rPr>
        <w:t>(3) Mid-Term HVAC Break</w:t>
      </w:r>
      <w:ins w:author="chomphunuch wongphong" w:date="2025-11-08T06:23:55.023Z" w:id="189551472">
        <w:r w:rsidRPr="37E18BDA" w:rsidR="793611CA">
          <w:rPr>
            <w:rFonts w:ascii="Linux Libertine O" w:hAnsi="Linux Libertine O" w:eastAsia="Linux Libertine O" w:cs="Linux Libertine O"/>
            <w:sz w:val="18"/>
            <w:szCs w:val="18"/>
          </w:rPr>
          <w:t xml:space="preserve">. </w:t>
        </w:r>
      </w:ins>
      <w:del w:author="chomphunuch wongphong" w:date="2025-11-08T06:23:53.685Z" w:id="1703730540">
        <w:r w:rsidRPr="37E18BDA" w:rsidDel="24CF039F">
          <w:rPr>
            <w:rFonts w:ascii="Linux Libertine O" w:hAnsi="Linux Libertine O" w:eastAsia="Linux Libertine O" w:cs="Linux Libertine O"/>
            <w:sz w:val="18"/>
            <w:szCs w:val="18"/>
          </w:rPr>
          <w:delText xml:space="preserve"> — </w:delText>
        </w:r>
      </w:del>
      <w:r w:rsidRPr="37E18BDA" w:rsidR="24CF039F">
        <w:rPr>
          <w:rFonts w:ascii="Linux Libertine O" w:hAnsi="Linux Libertine O" w:eastAsia="Linux Libertine O" w:cs="Linux Libertine O"/>
          <w:sz w:val="18"/>
          <w:szCs w:val="18"/>
        </w:rPr>
        <w:t xml:space="preserve">Simulate a temporary shutdown of the air conditioning unit between classes, testing the shutdowns at 1.0 and 1.5 hours after the start of the class. With durations of 5, 10, and 15 minutes, this method takes advantage of the building's thermal inertia. </w:t>
      </w:r>
    </w:p>
    <w:p w:rsidR="24311FDF" w:rsidP="37E18BDA" w:rsidRDefault="24311FDF" w14:paraId="3A27B39E" w14:textId="1C547A69">
      <w:pPr>
        <w:pStyle w:val="Normal"/>
        <w:spacing w:before="240" w:after="240"/>
        <w:ind w:firstLine="360"/>
        <w:contextualSpacing/>
        <w:jc w:val="both"/>
        <w:rPr>
          <w:rFonts w:ascii="Segoe UI" w:hAnsi="Segoe UI" w:eastAsia="Segoe UI" w:cs="Segoe UI"/>
          <w:color w:val="D13438"/>
          <w:sz w:val="18"/>
          <w:szCs w:val="18"/>
          <w:highlight w:val="darkGray"/>
          <w:u w:val="single"/>
        </w:rPr>
        <w:pPrChange w:author="chomphunuch wongphong" w:date="2025-11-08T06:24:50.315Z" w:id="1141">
          <w:pPr>
            <w:pStyle w:val="Normal"/>
            <w:spacing w:before="240" w:after="240"/>
            <w:ind w:firstLine="360"/>
            <w:jc w:val="both"/>
          </w:pPr>
        </w:pPrChange>
      </w:pPr>
      <w:r w:rsidRPr="37E18BDA" w:rsidR="24CF039F">
        <w:rPr>
          <w:rFonts w:ascii="Linux Libertine O" w:hAnsi="Linux Libertine O" w:eastAsia="Linux Libertine O" w:cs="Linux Libertine O"/>
          <w:sz w:val="18"/>
          <w:szCs w:val="18"/>
        </w:rPr>
        <w:t>(4) Early HVAC shutdown</w:t>
      </w:r>
      <w:ins w:author="chomphunuch wongphong" w:date="2025-11-08T06:23:59.979Z" w:id="1288688996">
        <w:r w:rsidRPr="37E18BDA" w:rsidR="3D5EABD0">
          <w:rPr>
            <w:rFonts w:ascii="Linux Libertine O" w:hAnsi="Linux Libertine O" w:eastAsia="Linux Libertine O" w:cs="Linux Libertine O"/>
            <w:sz w:val="18"/>
            <w:szCs w:val="18"/>
          </w:rPr>
          <w:t xml:space="preserve">. </w:t>
        </w:r>
      </w:ins>
      <w:del w:author="chomphunuch wongphong" w:date="2025-11-08T06:24:50.294Z" w:id="1701051941">
        <w:r w:rsidRPr="37E18BDA" w:rsidDel="24CF039F">
          <w:rPr>
            <w:rFonts w:ascii="Linux Libertine O" w:hAnsi="Linux Libertine O" w:eastAsia="Linux Libertine O" w:cs="Linux Libertine O"/>
            <w:sz w:val="18"/>
            <w:szCs w:val="18"/>
          </w:rPr>
          <w:delText xml:space="preserve"> — </w:delText>
        </w:r>
        <w:r w:rsidRPr="37E18BDA" w:rsidDel="24CF039F">
          <w:rPr>
            <w:rFonts w:ascii="Linux Libertine O" w:hAnsi="Linux Libertine O" w:eastAsia="Linux Libertine O" w:cs="Linux Libertine O"/>
            <w:sz w:val="18"/>
            <w:szCs w:val="18"/>
          </w:rPr>
          <w:delText>Simulate early shutdown of the air conditioning system 5</w:delText>
        </w:r>
      </w:del>
      <w:ins w:author="chomphunuch wongphong" w:date="2025-11-08T06:24:50.313Z" w:id="1309975316">
        <w:r w:rsidRPr="37E18BDA" w:rsidR="59EF8596">
          <w:rPr>
            <w:rFonts w:ascii="Linux Libertine O" w:hAnsi="Linux Libertine O" w:eastAsia="Linux Libertine O" w:cs="Linux Libertine O"/>
            <w:noProof w:val="0"/>
            <w:sz w:val="18"/>
            <w:szCs w:val="18"/>
            <w:lang w:val="en-US"/>
          </w:rPr>
          <w:t xml:space="preserve"> Simulate shutting down the air conditioning system 5</w:t>
        </w:r>
      </w:ins>
      <w:r w:rsidRPr="37E18BDA" w:rsidR="24CF039F">
        <w:rPr>
          <w:rFonts w:ascii="Linux Libertine O" w:hAnsi="Linux Libertine O" w:eastAsia="Linux Libertine O" w:cs="Linux Libertine O"/>
          <w:sz w:val="18"/>
          <w:szCs w:val="18"/>
        </w:rPr>
        <w:t xml:space="preserve">, 10, and 15 minutes before class </w:t>
      </w:r>
      <w:r w:rsidRPr="37E18BDA" w:rsidR="24CF039F">
        <w:rPr>
          <w:rFonts w:ascii="Linux Libertine O" w:hAnsi="Linux Libertine O" w:eastAsia="Linux Libertine O" w:cs="Linux Libertine O"/>
          <w:sz w:val="18"/>
          <w:szCs w:val="18"/>
        </w:rPr>
        <w:t>ends.</w:t>
      </w:r>
    </w:p>
    <w:p w:rsidR="5703A254" w:rsidP="475CA3D4" w:rsidRDefault="5703A254" w14:paraId="5DFFEF02" w14:textId="1004D626">
      <w:pPr>
        <w:pStyle w:val="Head1"/>
        <w:rPr>
          <w:rFonts w:cs="Angsana New"/>
          <w:lang w:bidi="th-TH"/>
        </w:rPr>
        <w:pPrChange w:author="patchararat wongta" w:date="2025-11-08T03:40:16.653Z">
          <w:pPr>
            <w:jc w:val="both"/>
          </w:pPr>
        </w:pPrChange>
      </w:pPr>
      <w:r w:rsidR="748F7818">
        <w:rPr/>
        <w:t>Profiling energy consumption during data exchange</w:t>
      </w:r>
    </w:p>
    <w:p w:rsidR="5703A254" w:rsidP="475CA3D4" w:rsidRDefault="5703A254" w14:paraId="18CE62FD" w14:textId="62B4831F">
      <w:pPr>
        <w:pStyle w:val="Normal"/>
        <w:spacing w:before="240" w:after="240"/>
        <w:ind w:firstLine="360"/>
        <w:contextualSpacing/>
        <w:jc w:val="both"/>
        <w:rPr>
          <w:rFonts w:ascii="Linux Libertine O" w:hAnsi="Linux Libertine O" w:eastAsia="Linux Libertine O" w:cs="Linux Libertine O"/>
          <w:sz w:val="18"/>
          <w:szCs w:val="18"/>
          <w:rPrChange w:author="" w16du:dateUtc="2025-11-06T02:12:00Z" w:id="1250996717"/>
        </w:rPr>
        <w:pPrChange w:author="patchararat wongta" w:date="2025-11-08T04:06:35.741Z">
          <w:pPr>
            <w:pStyle w:val="Normal"/>
            <w:spacing w:before="240" w:after="240"/>
            <w:ind w:firstLine="0"/>
            <w:jc w:val="both"/>
          </w:pPr>
        </w:pPrChange>
      </w:pPr>
      <w:r w:rsidRPr="475CA3D4" w:rsidR="23DE45DC">
        <w:rPr>
          <w:rFonts w:ascii="Linux Libertine O" w:hAnsi="Linux Libertine O" w:eastAsia="Linux Libertine O" w:cs="Linux Libertine O"/>
          <w:sz w:val="18"/>
          <w:szCs w:val="18"/>
        </w:rPr>
        <w:t xml:space="preserve">Twin-B profiling on a GPU cluster (HPC) was handled by SLURM and had a default resource allocation of 2 GPUs, 8 CPU cores (4 cores per GPU), 64 GB of RAM. The environment was provisioned by loading the Python module, launching the virtual environment, specifying the </w:t>
      </w:r>
      <w:r w:rsidRPr="475CA3D4" w:rsidR="23DE45DC">
        <w:rPr>
          <w:rFonts w:ascii="Linux Libertine O" w:hAnsi="Linux Libertine O" w:eastAsia="Linux Libertine O" w:cs="Linux Libertine O"/>
          <w:sz w:val="18"/>
          <w:szCs w:val="18"/>
        </w:rPr>
        <w:t>EnergyPlus</w:t>
      </w:r>
      <w:r w:rsidRPr="475CA3D4" w:rsidR="23DE45DC">
        <w:rPr>
          <w:rFonts w:ascii="Linux Libertine O" w:hAnsi="Linux Libertine O" w:eastAsia="Linux Libertine O" w:cs="Linux Libertine O"/>
          <w:sz w:val="18"/>
          <w:szCs w:val="18"/>
        </w:rPr>
        <w:t xml:space="preserve"> path, and creating a directory for storing the results. The </w:t>
      </w:r>
      <w:r w:rsidRPr="475CA3D4" w:rsidR="23DE45DC">
        <w:rPr>
          <w:rFonts w:ascii="Linux Libertine O" w:hAnsi="Linux Libertine O" w:eastAsia="Linux Libertine O" w:cs="Linux Libertine O"/>
          <w:sz w:val="18"/>
          <w:szCs w:val="18"/>
        </w:rPr>
        <w:t>EnergyPlus</w:t>
      </w:r>
      <w:r w:rsidRPr="475CA3D4" w:rsidR="23DE45DC">
        <w:rPr>
          <w:rFonts w:ascii="Linux Libertine O" w:hAnsi="Linux Libertine O" w:eastAsia="Linux Libertine O" w:cs="Linux Libertine O"/>
          <w:sz w:val="18"/>
          <w:szCs w:val="18"/>
        </w:rPr>
        <w:t xml:space="preserve"> simulations used IDF files and weather files to generate CSV files for model training. Profiling was performed using NVIDIA Nsight Systems (</w:t>
      </w:r>
      <w:r w:rsidRPr="475CA3D4" w:rsidR="23DE45DC">
        <w:rPr>
          <w:rFonts w:ascii="Linux Libertine O" w:hAnsi="Linux Libertine O" w:eastAsia="Linux Libertine O" w:cs="Linux Libertine O"/>
          <w:sz w:val="18"/>
          <w:szCs w:val="18"/>
        </w:rPr>
        <w:t>nsys</w:t>
      </w:r>
      <w:r w:rsidRPr="475CA3D4" w:rsidR="23DE45DC">
        <w:rPr>
          <w:rFonts w:ascii="Linux Libertine O" w:hAnsi="Linux Libertine O" w:eastAsia="Linux Libertine O" w:cs="Linux Libertine O"/>
          <w:sz w:val="18"/>
          <w:szCs w:val="18"/>
        </w:rPr>
        <w:t xml:space="preserve">) under the </w:t>
      </w:r>
      <w:r w:rsidRPr="475CA3D4" w:rsidR="23DE45DC">
        <w:rPr>
          <w:rFonts w:ascii="Linux Libertine O" w:hAnsi="Linux Libertine O" w:eastAsia="Linux Libertine O" w:cs="Linux Libertine O"/>
          <w:sz w:val="18"/>
          <w:szCs w:val="18"/>
        </w:rPr>
        <w:t>torchrun</w:t>
      </w:r>
      <w:r w:rsidRPr="475CA3D4" w:rsidR="23DE45DC">
        <w:rPr>
          <w:rFonts w:ascii="Linux Libertine O" w:hAnsi="Linux Libertine O" w:eastAsia="Linux Libertine O" w:cs="Linux Libertine O"/>
          <w:sz w:val="18"/>
          <w:szCs w:val="18"/>
        </w:rPr>
        <w:t xml:space="preserve"> command to collect comprehensive data (e.g., CUDA API calls, GPU kernel, OS runtime, GPU, and memory metrics). Additionally, GPU power was recorded every 1 second using </w:t>
      </w:r>
      <w:r w:rsidRPr="475CA3D4" w:rsidR="23DE45DC">
        <w:rPr>
          <w:rFonts w:ascii="Linux Libertine O" w:hAnsi="Linux Libertine O" w:eastAsia="Linux Libertine O" w:cs="Linux Libertine O"/>
          <w:sz w:val="18"/>
          <w:szCs w:val="18"/>
        </w:rPr>
        <w:t>nvidia-smi</w:t>
      </w:r>
      <w:r w:rsidRPr="475CA3D4" w:rsidR="23DE45DC">
        <w:rPr>
          <w:rFonts w:ascii="Linux Libertine O" w:hAnsi="Linux Libertine O" w:eastAsia="Linux Libertine O" w:cs="Linux Libertine O"/>
          <w:sz w:val="18"/>
          <w:szCs w:val="18"/>
        </w:rPr>
        <w:t xml:space="preserve">. </w:t>
      </w:r>
    </w:p>
    <w:p w:rsidR="5703A254" w:rsidP="475CA3D4" w:rsidRDefault="5703A254" w14:paraId="26873849" w14:textId="49E90F8F">
      <w:pPr>
        <w:pStyle w:val="Normal"/>
        <w:spacing w:before="240" w:after="240"/>
        <w:ind w:firstLine="360"/>
        <w:contextualSpacing/>
        <w:jc w:val="both"/>
        <w:pPrChange w:author="patchararat wongta" w:date="2025-11-08T04:06:35.741Z">
          <w:pPr>
            <w:pStyle w:val="Normal"/>
            <w:spacing w:before="240" w:after="240"/>
            <w:ind w:firstLine="360"/>
            <w:jc w:val="both"/>
          </w:pPr>
        </w:pPrChange>
      </w:pPr>
      <w:r w:rsidRPr="475CA3D4" w:rsidR="23DE45DC">
        <w:rPr>
          <w:rFonts w:ascii="Linux Libertine O" w:hAnsi="Linux Libertine O" w:eastAsia="Linux Libertine O" w:cs="Linux Libertine O"/>
          <w:sz w:val="18"/>
          <w:szCs w:val="18"/>
        </w:rPr>
        <w:t xml:space="preserve">The profiling analysis </w:t>
      </w:r>
      <w:r w:rsidRPr="475CA3D4" w:rsidR="23DE45DC">
        <w:rPr>
          <w:rFonts w:ascii="Linux Libertine O" w:hAnsi="Linux Libertine O" w:eastAsia="Linux Libertine O" w:cs="Linux Libertine O"/>
          <w:sz w:val="18"/>
          <w:szCs w:val="18"/>
        </w:rPr>
        <w:t>indicates</w:t>
      </w:r>
      <w:r w:rsidRPr="475CA3D4" w:rsidR="23DE45DC">
        <w:rPr>
          <w:rFonts w:ascii="Linux Libertine O" w:hAnsi="Linux Libertine O" w:eastAsia="Linux Libertine O" w:cs="Linux Libertine O"/>
          <w:sz w:val="18"/>
          <w:szCs w:val="18"/>
        </w:rPr>
        <w:t xml:space="preserve"> that the total GPU kernel runtime is approximately 25.2 </w:t>
      </w:r>
      <w:r w:rsidRPr="475CA3D4" w:rsidR="23DE45DC">
        <w:rPr>
          <w:rFonts w:ascii="Linux Libertine O" w:hAnsi="Linux Libertine O" w:eastAsia="Linux Libertine O" w:cs="Linux Libertine O"/>
          <w:sz w:val="18"/>
          <w:szCs w:val="18"/>
        </w:rPr>
        <w:t>ms</w:t>
      </w:r>
      <w:r w:rsidRPr="475CA3D4" w:rsidR="23DE45DC">
        <w:rPr>
          <w:rFonts w:ascii="Linux Libertine O" w:hAnsi="Linux Libertine O" w:eastAsia="Linux Libertine O" w:cs="Linux Libertine O"/>
          <w:sz w:val="18"/>
          <w:szCs w:val="18"/>
        </w:rPr>
        <w:t xml:space="preserve"> across 4,046 kernel instances, while CUDA API overhead accounts for up to 66.3% of the time, primarily due to </w:t>
      </w:r>
      <w:r w:rsidRPr="475CA3D4" w:rsidR="23DE45DC">
        <w:rPr>
          <w:rFonts w:ascii="Linux Libertine O" w:hAnsi="Linux Libertine O" w:eastAsia="Linux Libertine O" w:cs="Linux Libertine O"/>
          <w:sz w:val="18"/>
          <w:szCs w:val="18"/>
        </w:rPr>
        <w:t>cudaStreamSynchronize</w:t>
      </w:r>
      <w:r w:rsidRPr="475CA3D4" w:rsidR="23DE45DC">
        <w:rPr>
          <w:rFonts w:ascii="Linux Libertine O" w:hAnsi="Linux Libertine O" w:eastAsia="Linux Libertine O" w:cs="Linux Libertine O"/>
          <w:sz w:val="18"/>
          <w:szCs w:val="18"/>
        </w:rPr>
        <w:t xml:space="preserve"> (4.47 seconds in total). Data transfers total 2.95 GB (2.32 GB Device-to-Host and 0.32 GB Device-to-Device), and communication is dominated by NCCL </w:t>
      </w:r>
      <w:r w:rsidRPr="475CA3D4" w:rsidR="23DE45DC">
        <w:rPr>
          <w:rFonts w:ascii="Linux Libertine O" w:hAnsi="Linux Libertine O" w:eastAsia="Linux Libertine O" w:cs="Linux Libertine O"/>
          <w:sz w:val="18"/>
          <w:szCs w:val="18"/>
        </w:rPr>
        <w:t>AllGather</w:t>
      </w:r>
      <w:r w:rsidRPr="475CA3D4" w:rsidR="23DE45DC">
        <w:rPr>
          <w:rFonts w:ascii="Linux Libertine O" w:hAnsi="Linux Libertine O" w:eastAsia="Linux Libertine O" w:cs="Linux Libertine O"/>
          <w:sz w:val="18"/>
          <w:szCs w:val="18"/>
        </w:rPr>
        <w:t xml:space="preserve"> (580 occurrences, 207.9 </w:t>
      </w:r>
      <w:r w:rsidRPr="475CA3D4" w:rsidR="23DE45DC">
        <w:rPr>
          <w:rFonts w:ascii="Linux Libertine O" w:hAnsi="Linux Libertine O" w:eastAsia="Linux Libertine O" w:cs="Linux Libertine O"/>
          <w:sz w:val="18"/>
          <w:szCs w:val="18"/>
        </w:rPr>
        <w:t>ms</w:t>
      </w:r>
      <w:r w:rsidRPr="475CA3D4" w:rsidR="23DE45DC">
        <w:rPr>
          <w:rFonts w:ascii="Linux Libertine O" w:hAnsi="Linux Libertine O" w:eastAsia="Linux Libertine O" w:cs="Linux Libertine O"/>
          <w:sz w:val="18"/>
          <w:szCs w:val="18"/>
        </w:rPr>
        <w:t xml:space="preserve">) and </w:t>
      </w:r>
      <w:r w:rsidRPr="475CA3D4" w:rsidR="23DE45DC">
        <w:rPr>
          <w:rFonts w:ascii="Linux Libertine O" w:hAnsi="Linux Libertine O" w:eastAsia="Linux Libertine O" w:cs="Linux Libertine O"/>
          <w:sz w:val="18"/>
          <w:szCs w:val="18"/>
        </w:rPr>
        <w:t>AllReduce</w:t>
      </w:r>
      <w:r w:rsidRPr="475CA3D4" w:rsidR="23DE45DC">
        <w:rPr>
          <w:rFonts w:ascii="Linux Libertine O" w:hAnsi="Linux Libertine O" w:eastAsia="Linux Libertine O" w:cs="Linux Libertine O"/>
          <w:sz w:val="18"/>
          <w:szCs w:val="18"/>
        </w:rPr>
        <w:t xml:space="preserve"> (578 occurrences, 17.6 </w:t>
      </w:r>
      <w:r w:rsidRPr="475CA3D4" w:rsidR="23DE45DC">
        <w:rPr>
          <w:rFonts w:ascii="Linux Libertine O" w:hAnsi="Linux Libertine O" w:eastAsia="Linux Libertine O" w:cs="Linux Libertine O"/>
          <w:sz w:val="18"/>
          <w:szCs w:val="18"/>
        </w:rPr>
        <w:t>ms</w:t>
      </w:r>
      <w:r w:rsidRPr="475CA3D4" w:rsidR="23DE45DC">
        <w:rPr>
          <w:rFonts w:ascii="Linux Libertine O" w:hAnsi="Linux Libertine O" w:eastAsia="Linux Libertine O" w:cs="Linux Libertine O"/>
          <w:sz w:val="18"/>
          <w:szCs w:val="18"/>
        </w:rPr>
        <w:t xml:space="preserve">). Host-side blocks from the OS runtime were also </w:t>
      </w:r>
      <w:r w:rsidRPr="475CA3D4" w:rsidR="23DE45DC">
        <w:rPr>
          <w:rFonts w:ascii="Linux Libertine O" w:hAnsi="Linux Libertine O" w:eastAsia="Linux Libertine O" w:cs="Linux Libertine O"/>
          <w:sz w:val="18"/>
          <w:szCs w:val="18"/>
        </w:rPr>
        <w:t>observed</w:t>
      </w:r>
      <w:r w:rsidRPr="475CA3D4" w:rsidR="23DE45DC">
        <w:rPr>
          <w:rFonts w:ascii="Linux Libertine O" w:hAnsi="Linux Libertine O" w:eastAsia="Linux Libertine O" w:cs="Linux Libertine O"/>
          <w:sz w:val="18"/>
          <w:szCs w:val="18"/>
        </w:rPr>
        <w:t xml:space="preserve">, totaling 6.3 seconds. These findings suggest a synchronization issue between the CPU and GPU, resulting in the workload being constrained by CPU limitations and GPU usage being restricted by host-side waiting patterns rather than computational inefficiency. </w:t>
      </w:r>
    </w:p>
    <w:p w:rsidR="5703A254" w:rsidP="475CA3D4" w:rsidRDefault="5703A254" w14:paraId="36F33C5A" w14:textId="4640A5A8">
      <w:pPr>
        <w:pStyle w:val="Normal"/>
        <w:spacing w:before="240" w:after="240"/>
        <w:ind w:firstLine="360"/>
        <w:contextualSpacing/>
        <w:jc w:val="center"/>
        <w:rPr>
          <w:ins w:author="chomphunuch wongphong" w:date="2025-11-06T07:39:00Z" w16du:dateUtc="2025-11-06T07:39:44Z" w:id="403962396"/>
          <w:rFonts w:ascii="Linux Libertine O" w:hAnsi="Linux Libertine O" w:eastAsia="Linux Libertine O" w:cs="Linux Libertine O"/>
          <w:sz w:val="18"/>
          <w:szCs w:val="18"/>
          <w:highlight w:val="yellow"/>
        </w:rPr>
        <w:pPrChange w:author="chomphunuch wongphong" w:date="2025-11-08T05:59:13.505Z">
          <w:pPr>
            <w:pStyle w:val="Normal"/>
            <w:spacing w:before="240" w:after="240"/>
            <w:ind w:firstLine="360"/>
            <w:jc w:val="both"/>
          </w:pPr>
        </w:pPrChange>
      </w:pPr>
      <w:r w:rsidRPr="475CA3D4" w:rsidR="23DE45DC">
        <w:rPr>
          <w:rFonts w:ascii="Linux Libertine O" w:hAnsi="Linux Libertine O" w:eastAsia="Linux Libertine O" w:cs="Linux Libertine O"/>
          <w:sz w:val="18"/>
          <w:szCs w:val="18"/>
        </w:rPr>
        <w:t xml:space="preserve">The analysis revealed four main bottlenecks. First, the overhead of Stream Synchronization is </w:t>
      </w:r>
      <w:r w:rsidRPr="475CA3D4" w:rsidR="23DE45DC">
        <w:rPr>
          <w:rFonts w:ascii="Linux Libertine O" w:hAnsi="Linux Libertine O" w:eastAsia="Linux Libertine O" w:cs="Linux Libertine O"/>
          <w:sz w:val="18"/>
          <w:szCs w:val="18"/>
        </w:rPr>
        <w:t>very high</w:t>
      </w:r>
      <w:r w:rsidRPr="475CA3D4" w:rsidR="23DE45DC">
        <w:rPr>
          <w:rFonts w:ascii="Linux Libertine O" w:hAnsi="Linux Libertine O" w:eastAsia="Linux Libertine O" w:cs="Linux Libertine O"/>
          <w:sz w:val="18"/>
          <w:szCs w:val="18"/>
        </w:rPr>
        <w:t xml:space="preserve">. </w:t>
      </w:r>
      <w:r w:rsidRPr="475CA3D4" w:rsidR="23DE45DC">
        <w:rPr>
          <w:rFonts w:ascii="Linux Libertine O" w:hAnsi="Linux Libertine O" w:eastAsia="Linux Libertine O" w:cs="Linux Libertine O"/>
          <w:sz w:val="18"/>
          <w:szCs w:val="18"/>
        </w:rPr>
        <w:t>cudaStreamSynchronize</w:t>
      </w:r>
      <w:r w:rsidRPr="475CA3D4" w:rsidR="23DE45DC">
        <w:rPr>
          <w:rFonts w:ascii="Linux Libertine O" w:hAnsi="Linux Libertine O" w:eastAsia="Linux Libertine O" w:cs="Linux Libertine O"/>
          <w:sz w:val="18"/>
          <w:szCs w:val="18"/>
        </w:rPr>
        <w:t xml:space="preserve"> is called 547,393 times, taking 4.47 seconds, causing severe GPU and CPU concurrency blocking. Second, the NCCL communication shows that </w:t>
      </w:r>
      <w:r w:rsidRPr="475CA3D4" w:rsidR="23DE45DC">
        <w:rPr>
          <w:rFonts w:ascii="Linux Libertine O" w:hAnsi="Linux Libertine O" w:eastAsia="Linux Libertine O" w:cs="Linux Libertine O"/>
          <w:sz w:val="18"/>
          <w:szCs w:val="18"/>
        </w:rPr>
        <w:t>ncclAllGather</w:t>
      </w:r>
      <w:r w:rsidRPr="475CA3D4" w:rsidR="23DE45DC">
        <w:rPr>
          <w:rFonts w:ascii="Linux Libertine O" w:hAnsi="Linux Libertine O" w:eastAsia="Linux Libertine O" w:cs="Linux Libertine O"/>
          <w:sz w:val="18"/>
          <w:szCs w:val="18"/>
        </w:rPr>
        <w:t xml:space="preserve"> and </w:t>
      </w:r>
      <w:r w:rsidRPr="475CA3D4" w:rsidR="23DE45DC">
        <w:rPr>
          <w:rFonts w:ascii="Linux Libertine O" w:hAnsi="Linux Libertine O" w:eastAsia="Linux Libertine O" w:cs="Linux Libertine O"/>
          <w:sz w:val="18"/>
          <w:szCs w:val="18"/>
        </w:rPr>
        <w:t>ncclAllReduce</w:t>
      </w:r>
      <w:r w:rsidRPr="475CA3D4" w:rsidR="23DE45DC">
        <w:rPr>
          <w:rFonts w:ascii="Linux Libertine O" w:hAnsi="Linux Libertine O" w:eastAsia="Linux Libertine O" w:cs="Linux Libertine O"/>
          <w:sz w:val="18"/>
          <w:szCs w:val="18"/>
        </w:rPr>
        <w:t xml:space="preserve"> consume </w:t>
      </w:r>
      <w:r w:rsidRPr="475CA3D4" w:rsidR="23DE45DC">
        <w:rPr>
          <w:rFonts w:ascii="Linux Libertine O" w:hAnsi="Linux Libertine O" w:eastAsia="Linux Libertine O" w:cs="Linux Libertine O"/>
          <w:sz w:val="18"/>
          <w:szCs w:val="18"/>
        </w:rPr>
        <w:t>nearly 64.4%</w:t>
      </w:r>
      <w:r w:rsidRPr="475CA3D4" w:rsidR="23DE45DC">
        <w:rPr>
          <w:rFonts w:ascii="Linux Libertine O" w:hAnsi="Linux Libertine O" w:eastAsia="Linux Libertine O" w:cs="Linux Libertine O"/>
          <w:sz w:val="18"/>
          <w:szCs w:val="18"/>
        </w:rPr>
        <w:t xml:space="preserve"> of the GPU kernel time, </w:t>
      </w:r>
      <w:r w:rsidRPr="475CA3D4" w:rsidR="23DE45DC">
        <w:rPr>
          <w:rFonts w:ascii="Linux Libertine O" w:hAnsi="Linux Libertine O" w:eastAsia="Linux Libertine O" w:cs="Linux Libertine O"/>
          <w:sz w:val="18"/>
          <w:szCs w:val="18"/>
        </w:rPr>
        <w:t>indicating</w:t>
      </w:r>
      <w:r w:rsidRPr="475CA3D4" w:rsidR="23DE45DC">
        <w:rPr>
          <w:rFonts w:ascii="Linux Libertine O" w:hAnsi="Linux Libertine O" w:eastAsia="Linux Libertine O" w:cs="Linux Libertine O"/>
          <w:sz w:val="18"/>
          <w:szCs w:val="18"/>
        </w:rPr>
        <w:t xml:space="preserve"> high communication frequency. Third, the kernel is not fully computable. Finally, the memory copy pattern is highly volatile. </w:t>
      </w:r>
      <w:r w:rsidRPr="475CA3D4" w:rsidR="23DE45DC">
        <w:rPr>
          <w:rFonts w:ascii="Linux Libertine O" w:hAnsi="Linux Libertine O" w:eastAsia="Linux Libertine O" w:cs="Linux Libertine O"/>
          <w:sz w:val="18"/>
          <w:szCs w:val="18"/>
        </w:rPr>
        <w:t>A large number of memory copies (548,037) are called, but the average size is only 37.5 bytes per copy, which impacts DMA efficiency and causes CPU c</w:t>
      </w:r>
      <w:del w:author="chomphunuch wongphong" w:date="2025-11-08T05:51:04.33Z" w:id="1376254622">
        <w:r w:rsidRPr="475CA3D4" w:rsidDel="23DE45DC">
          <w:rPr>
            <w:rFonts w:ascii="Linux Libertine O" w:hAnsi="Linux Libertine O" w:eastAsia="Linux Libertine O" w:cs="Linux Libertine O"/>
            <w:sz w:val="18"/>
            <w:szCs w:val="18"/>
          </w:rPr>
          <w:delText>ache issues.</w:delText>
        </w:r>
        <w:r w:rsidRPr="475CA3D4" w:rsidDel="23DE45DC">
          <w:rPr>
            <w:rFonts w:ascii="Segoe UI" w:hAnsi="Segoe UI" w:eastAsia="Segoe UI" w:cs="Segoe UI"/>
            <w:color w:val="000000" w:themeColor="text1" w:themeTint="FF" w:themeShade="FF"/>
            <w:sz w:val="18"/>
            <w:szCs w:val="18"/>
            <w:highlight w:val="darkGray"/>
          </w:rPr>
          <w:delText xml:space="preserve"> </w:delText>
        </w:r>
      </w:del>
      <w:ins w:author="chomphunuch wongphong" w:date="2025-11-06T07:39:00Z" w:id="417262291">
        <w:r w:rsidR="29DF5868">
          <w:drawing>
            <wp:inline wp14:anchorId="593A994D" wp14:editId="1BBA3DA4">
              <wp:extent cx="2484254" cy="1596508"/>
              <wp:effectExtent l="0" t="0" r="0" b="0"/>
              <wp:docPr id="784243844" name="drawing"/>
              <wp:cNvGraphicFramePr>
                <a:graphicFrameLocks/>
              </wp:cNvGraphicFramePr>
              <a:graphic>
                <a:graphicData xmlns:a="http://schemas.openxmlformats.org/drawingml/2006/main" uri="http://schemas.openxmlformats.org/drawingml/2006/picture">
                  <pic:pic xmlns:pic="http://schemas.openxmlformats.org/drawingml/2006/picture">
                    <pic:nvPicPr>
                      <pic:cNvPr id="784243844" name="Picture 784243844"/>
                      <pic:cNvPicPr/>
                    </pic:nvPicPr>
                    <pic:blipFill>
                      <a:blip xmlns:r="http://schemas.openxmlformats.org/officeDocument/2006/relationships" r:embed="rId28">
                        <a:extLst>
                          <a:ext uri="{28A0092B-C50C-407E-A947-70E740481C1C}">
                            <a14:useLocalDpi xmlns:a14="http://schemas.microsoft.com/office/drawing/2010/main"/>
                          </a:ext>
                        </a:extLst>
                      </a:blip>
                      <a:stretch>
                        <a:fillRect/>
                      </a:stretch>
                    </pic:blipFill>
                    <pic:spPr>
                      <a:xfrm rot="0">
                        <a:off x="0" y="0"/>
                        <a:ext cx="2484254" cy="1596508"/>
                      </a:xfrm>
                      <a:prstGeom prst="rect">
                        <a:avLst/>
                      </a:prstGeom>
                    </pic:spPr>
                  </pic:pic>
                </a:graphicData>
              </a:graphic>
            </wp:inline>
          </w:drawing>
        </w:r>
        <w:r w:rsidR="29DF5868">
          <w:drawing>
            <wp:inline wp14:anchorId="57748682" wp14:editId="32EBA487">
              <wp:extent cx="2487168" cy="1600200"/>
              <wp:effectExtent l="0" t="0" r="0" b="0"/>
              <wp:docPr id="407396661" name="drawing"/>
              <wp:cNvGraphicFramePr>
                <a:graphicFrameLocks/>
              </wp:cNvGraphicFramePr>
              <a:graphic>
                <a:graphicData xmlns:a="http://schemas.openxmlformats.org/drawingml/2006/main" uri="http://schemas.openxmlformats.org/drawingml/2006/picture">
                  <pic:pic xmlns:pic="http://schemas.openxmlformats.org/drawingml/2006/picture">
                    <pic:nvPicPr>
                      <pic:cNvPr id="407396661" name="Picture 407396661"/>
                      <pic:cNvPicPr/>
                    </pic:nvPicPr>
                    <pic:blipFill>
                      <a:blip xmlns:r="http://schemas.openxmlformats.org/officeDocument/2006/relationships" r:embed="rId29">
                        <a:extLst>
                          <a:ext uri="{28A0092B-C50C-407E-A947-70E740481C1C}">
                            <a14:useLocalDpi xmlns:a14="http://schemas.microsoft.com/office/drawing/2010/main"/>
                          </a:ext>
                        </a:extLst>
                      </a:blip>
                      <a:stretch>
                        <a:fillRect/>
                      </a:stretch>
                    </pic:blipFill>
                    <pic:spPr>
                      <a:xfrm rot="0">
                        <a:off x="0" y="0"/>
                        <a:ext cx="2487168" cy="1600200"/>
                      </a:xfrm>
                      <a:prstGeom prst="rect">
                        <a:avLst/>
                      </a:prstGeom>
                    </pic:spPr>
                  </pic:pic>
                </a:graphicData>
              </a:graphic>
            </wp:inline>
          </w:drawing>
        </w:r>
      </w:ins>
    </w:p>
    <w:p w:rsidR="5703A254" w:rsidP="4C3B8862" w:rsidRDefault="5703A254" w14:paraId="46D6DD85" w14:textId="2A896963" w14:noSpellErr="1">
      <w:pPr>
        <w:spacing w:before="240" w:after="240"/>
        <w:ind w:firstLine="240"/>
        <w:jc w:val="both"/>
        <w:rPr>
          <w:ins w:author="chomphunuch wongphong" w:date="2025-11-06T07:38:00Z" w16du:dateUtc="2025-11-06T07:38:52Z" w:id="1425199272"/>
          <w:del w:author="patchararat wongta" w:date="2025-11-07T17:33:44.379Z" w16du:dateUtc="2025-11-07T17:33:44.379Z" w:id="1479380805"/>
          <w:rFonts w:ascii="Linux Libertine O" w:hAnsi="Linux Libertine O" w:eastAsia="Linux Libertine O" w:cs="Linux Libertine O"/>
          <w:sz w:val="18"/>
          <w:szCs w:val="18"/>
          <w:highlight w:val="yellow"/>
        </w:rPr>
      </w:pPr>
      <w:ins w:author="chomphunuch wongphong" w:date="2025-11-06T07:39:00Z" w:id="156288743">
        <w:del w:author="patchararat wongta" w:date="2025-11-07T17:34:00.877Z" w:id="1039459426">
          <w:r w:rsidR="29DF5868">
            <w:drawing>
              <wp:inline wp14:editId="61928728" wp14:anchorId="16777F0B">
                <wp:extent cx="3006529" cy="1556723"/>
                <wp:effectExtent l="0" t="0" r="0" b="0"/>
                <wp:docPr id="7921373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92137360" name="Picture 792137360"/>
                        <pic:cNvPicPr/>
                      </pic:nvPicPr>
                      <pic:blipFill>
                        <a:blip xmlns:r="http://schemas.openxmlformats.org/officeDocument/2006/relationships" r:embed="rId30">
                          <a:extLst>
                            <a:ext uri="{28A0092B-C50C-407E-A947-70E740481C1C}">
                              <a14:useLocalDpi xmlns:a14="http://schemas.microsoft.com/office/drawing/2010/main"/>
                            </a:ext>
                          </a:extLst>
                        </a:blip>
                        <a:stretch>
                          <a:fillRect/>
                        </a:stretch>
                      </pic:blipFill>
                      <pic:spPr>
                        <a:xfrm>
                          <a:off x="0" y="0"/>
                          <a:ext cx="3006529" cy="1556723"/>
                        </a:xfrm>
                        <a:prstGeom prst="rect">
                          <a:avLst/>
                        </a:prstGeom>
                      </pic:spPr>
                    </pic:pic>
                  </a:graphicData>
                </a:graphic>
              </wp:inline>
            </w:drawing>
          </w:r>
        </w:del>
      </w:ins>
    </w:p>
    <w:p w:rsidR="2E95BA2B" w:rsidP="475CA3D4" w:rsidRDefault="2E95BA2B" w14:paraId="3EC798F6" w14:textId="02C9188F">
      <w:pPr>
        <w:pStyle w:val="Head1"/>
        <w:rPr>
          <w:highlight w:val="yellow"/>
        </w:rPr>
      </w:pPr>
      <w:r w:rsidR="475CA3D4">
        <w:rPr/>
        <w:t>Results and discussion</w:t>
      </w:r>
    </w:p>
    <w:p w:rsidR="2E95BA2B" w:rsidP="475CA3D4" w:rsidRDefault="2E95BA2B" w14:paraId="5B88E205" w14:textId="7365104D">
      <w:pPr>
        <w:pStyle w:val="Normal"/>
        <w:spacing/>
        <w:ind w:left="0" w:hanging="0" w:firstLine="360"/>
        <w:contextualSpacing/>
        <w:jc w:val="both"/>
        <w:rPr>
          <w:rFonts w:ascii="Segoe UI" w:hAnsi="Segoe UI" w:eastAsia="Segoe UI" w:cs="Segoe UI"/>
          <w:color w:val="D13438"/>
          <w:sz w:val="18"/>
          <w:szCs w:val="18"/>
        </w:rPr>
        <w:pPrChange w:author="patchararat wongta" w:date="2025-11-08T04:07:11.237Z">
          <w:pPr>
            <w:pStyle w:val="Normal"/>
            <w:ind w:left="0" w:hanging="0" w:firstLine="360"/>
          </w:pPr>
        </w:pPrChange>
      </w:pPr>
      <w:r w:rsidRPr="475CA3D4" w:rsidR="1A3059C4">
        <w:rPr>
          <w:rFonts w:ascii="Segoe UI" w:hAnsi="Segoe UI" w:eastAsia="Segoe UI" w:cs="Segoe UI"/>
          <w:color w:val="D13438"/>
          <w:sz w:val="18"/>
          <w:szCs w:val="18"/>
          <w:u w:val="single"/>
        </w:rPr>
        <w:t xml:space="preserve">     </w:t>
      </w:r>
      <w:r w:rsidRPr="475CA3D4" w:rsidR="0F859863">
        <w:rPr>
          <w:rFonts w:ascii="Linux Libertine O" w:hAnsi="Linux Libertine O" w:eastAsia="Linux Libertine O" w:cs="Linux Libertine O"/>
          <w:sz w:val="18"/>
          <w:szCs w:val="18"/>
        </w:rPr>
        <w:t>The</w:t>
      </w:r>
      <w:r w:rsidRPr="475CA3D4" w:rsidR="0F859863">
        <w:rPr>
          <w:rFonts w:ascii="Linux Libertine O" w:hAnsi="Linux Libertine O" w:eastAsia="Linux Libertine O" w:cs="Linux Libertine O"/>
          <w:sz w:val="18"/>
          <w:szCs w:val="18"/>
        </w:rPr>
        <w:t xml:space="preserve"> analysis results show that there is a clear imbalance of CPU workload distribution in the distributed co-simulation, with the primary Python process consuming 96.99% of the CPU resources, while the secondary process consumes only 2.02% of the CPU resources. Furthermore, the thread-level analysis reveals that the primary execution thread consumes 85.68% of the CPU resources, suggesting that parallel execution may not be able to efficiently </w:t>
      </w:r>
      <w:r w:rsidRPr="475CA3D4" w:rsidR="0F859863">
        <w:rPr>
          <w:rFonts w:ascii="Linux Libertine O" w:hAnsi="Linux Libertine O" w:eastAsia="Linux Libertine O" w:cs="Linux Libertine O"/>
          <w:sz w:val="18"/>
          <w:szCs w:val="18"/>
        </w:rPr>
        <w:t>utilize</w:t>
      </w:r>
      <w:r w:rsidRPr="475CA3D4" w:rsidR="0F859863">
        <w:rPr>
          <w:rFonts w:ascii="Linux Libertine O" w:hAnsi="Linux Libertine O" w:eastAsia="Linux Libertine O" w:cs="Linux Libertine O"/>
          <w:sz w:val="18"/>
          <w:szCs w:val="18"/>
        </w:rPr>
        <w:t xml:space="preserve"> the computing resources available on both GPUs. </w:t>
      </w:r>
    </w:p>
    <w:p w:rsidR="2E95BA2B" w:rsidP="475CA3D4" w:rsidRDefault="2E95BA2B" w14:paraId="77271B30" w14:textId="7FF69327">
      <w:pPr>
        <w:pStyle w:val="Normal"/>
        <w:spacing/>
        <w:ind w:left="0" w:hanging="0" w:firstLine="360"/>
        <w:contextualSpacing/>
        <w:jc w:val="both"/>
        <w:rPr>
          <w:rFonts w:ascii="Linux Libertine O" w:hAnsi="Linux Libertine O" w:eastAsia="Linux Libertine O" w:cs="Linux Libertine O"/>
          <w:sz w:val="18"/>
          <w:szCs w:val="18"/>
        </w:rPr>
        <w:pPrChange w:author="patchararat wongta" w:date="2025-11-08T04:07:11.237Z">
          <w:pPr>
            <w:pStyle w:val="Normal"/>
            <w:ind w:left="0" w:hanging="0" w:firstLine="360"/>
          </w:pPr>
        </w:pPrChange>
      </w:pPr>
      <w:r w:rsidRPr="475CA3D4" w:rsidR="0F859863">
        <w:rPr>
          <w:rFonts w:ascii="Linux Libertine O" w:hAnsi="Linux Libertine O" w:eastAsia="Linux Libertine O" w:cs="Linux Libertine O"/>
          <w:sz w:val="18"/>
          <w:szCs w:val="18"/>
        </w:rPr>
        <w:t xml:space="preserve">    The CUDA API profile reveals a significant synchronization bottleneck. The </w:t>
      </w:r>
      <w:r w:rsidRPr="475CA3D4" w:rsidR="0F859863">
        <w:rPr>
          <w:rFonts w:ascii="Linux Libertine O" w:hAnsi="Linux Libertine O" w:eastAsia="Linux Libertine O" w:cs="Linux Libertine O"/>
          <w:sz w:val="18"/>
          <w:szCs w:val="18"/>
        </w:rPr>
        <w:t>cudaStreamSynchronize</w:t>
      </w:r>
      <w:r w:rsidRPr="475CA3D4" w:rsidR="0F859863">
        <w:rPr>
          <w:rFonts w:ascii="Linux Libertine O" w:hAnsi="Linux Libertine O" w:eastAsia="Linux Libertine O" w:cs="Linux Libertine O"/>
          <w:sz w:val="18"/>
          <w:szCs w:val="18"/>
        </w:rPr>
        <w:t xml:space="preserve"> function takes up 66.3% of the total CUDA API time, taking 4.47 seconds to execute 547,393 times, with an average of 8.16 microseconds each, </w:t>
      </w:r>
      <w:r w:rsidRPr="475CA3D4" w:rsidR="0F859863">
        <w:rPr>
          <w:rFonts w:ascii="Linux Libertine O" w:hAnsi="Linux Libertine O" w:eastAsia="Linux Libertine O" w:cs="Linux Libertine O"/>
          <w:sz w:val="18"/>
          <w:szCs w:val="18"/>
        </w:rPr>
        <w:t>indicating</w:t>
      </w:r>
      <w:r w:rsidRPr="475CA3D4" w:rsidR="0F859863">
        <w:rPr>
          <w:rFonts w:ascii="Linux Libertine O" w:hAnsi="Linux Libertine O" w:eastAsia="Linux Libertine O" w:cs="Linux Libertine O"/>
          <w:sz w:val="18"/>
          <w:szCs w:val="18"/>
        </w:rPr>
        <w:t xml:space="preserve"> systematic blocking behavior rather than latency. This excessive synchronization severely limits asynchronous execution between the GPU and CPU, forcing the CPU to wait for the GPU to finish before executing the next instruction. </w:t>
      </w:r>
    </w:p>
    <w:p w:rsidR="2E95BA2B" w:rsidP="475CA3D4" w:rsidRDefault="2E95BA2B" w14:paraId="3F28E853" w14:textId="35DA620B">
      <w:pPr>
        <w:pStyle w:val="Normal"/>
        <w:spacing/>
        <w:ind w:left="0" w:hanging="0" w:firstLine="360"/>
        <w:contextualSpacing/>
        <w:jc w:val="both"/>
        <w:rPr>
          <w:rFonts w:ascii="Linux Libertine O" w:hAnsi="Linux Libertine O" w:eastAsia="Linux Libertine O" w:cs="Linux Libertine O"/>
          <w:sz w:val="18"/>
          <w:szCs w:val="18"/>
        </w:rPr>
        <w:pPrChange w:author="patchararat wongta" w:date="2025-11-08T04:07:11.237Z">
          <w:pPr>
            <w:pStyle w:val="Normal"/>
            <w:ind w:left="0" w:hanging="0" w:firstLine="360"/>
          </w:pPr>
        </w:pPrChange>
      </w:pPr>
      <w:r w:rsidRPr="475CA3D4" w:rsidR="0F859863">
        <w:rPr>
          <w:rFonts w:ascii="Linux Libertine O" w:hAnsi="Linux Libertine O" w:eastAsia="Linux Libertine O" w:cs="Linux Libertine O"/>
          <w:sz w:val="18"/>
          <w:szCs w:val="18"/>
        </w:rPr>
        <w:t xml:space="preserve">   Memory transfer patterns reveal inefficiencies in data exchange. The </w:t>
      </w:r>
      <w:r w:rsidRPr="475CA3D4" w:rsidR="0F859863">
        <w:rPr>
          <w:rFonts w:ascii="Linux Libertine O" w:hAnsi="Linux Libertine O" w:eastAsia="Linux Libertine O" w:cs="Linux Libertine O"/>
          <w:sz w:val="18"/>
          <w:szCs w:val="18"/>
        </w:rPr>
        <w:t>cudaMemcpyAsync</w:t>
      </w:r>
      <w:r w:rsidRPr="475CA3D4" w:rsidR="0F859863">
        <w:rPr>
          <w:rFonts w:ascii="Linux Libertine O" w:hAnsi="Linux Libertine O" w:eastAsia="Linux Libertine O" w:cs="Linux Libertine O"/>
          <w:sz w:val="18"/>
          <w:szCs w:val="18"/>
        </w:rPr>
        <w:t xml:space="preserve"> operation consumes 29.8% of the CUDA API bandwidth across 548,037 invocations, with an average transfer size of only 3,376 bytes. Transfer size distribution is particularly problematic, with host-to-device transfers averaging only 37.5 bytes per operation across 6,289 invocations. Such small, fragmented data transfers underutilize PCIe bandwidth and incur disproportionate overhead compared to the actual data transferred. </w:t>
      </w:r>
      <w:r w:rsidRPr="475CA3D4" w:rsidR="0F859863">
        <w:rPr>
          <w:rFonts w:ascii="Linux Libertine O" w:hAnsi="Linux Libertine O" w:eastAsia="Linux Libertine O" w:cs="Linux Libertine O"/>
          <w:sz w:val="18"/>
          <w:szCs w:val="18"/>
        </w:rPr>
        <w:t>A total of 2.95 GB of data is transferred primarily via device-to-host (2.32 GB across 540,594 invocations), indicating frequent fetching from GPU memory for host-side processing or validation.</w:t>
      </w:r>
      <w:r w:rsidRPr="475CA3D4" w:rsidR="0F859863">
        <w:rPr>
          <w:rFonts w:ascii="Linux Libertine O" w:hAnsi="Linux Libertine O" w:eastAsia="Linux Libertine O" w:cs="Linux Libertine O"/>
          <w:sz w:val="18"/>
          <w:szCs w:val="18"/>
        </w:rPr>
        <w:t xml:space="preserve"> </w:t>
      </w:r>
    </w:p>
    <w:p w:rsidR="2E95BA2B" w:rsidP="475CA3D4" w:rsidRDefault="2E95BA2B" w14:paraId="498F92C0" w14:textId="0BAA0CF0">
      <w:pPr>
        <w:pStyle w:val="Normal"/>
        <w:spacing/>
        <w:ind w:left="0" w:hanging="0" w:firstLine="360"/>
        <w:contextualSpacing/>
        <w:jc w:val="both"/>
        <w:rPr>
          <w:rFonts w:ascii="Linux Libertine O" w:hAnsi="Linux Libertine O" w:eastAsia="Linux Libertine O" w:cs="Linux Libertine O"/>
          <w:sz w:val="18"/>
          <w:szCs w:val="18"/>
        </w:rPr>
        <w:pPrChange w:author="patchararat wongta" w:date="2025-11-08T04:07:11.237Z">
          <w:pPr>
            <w:pStyle w:val="Normal"/>
            <w:ind w:left="0" w:hanging="0" w:firstLine="360"/>
          </w:pPr>
        </w:pPrChange>
      </w:pPr>
      <w:r w:rsidRPr="475CA3D4" w:rsidR="0F859863">
        <w:rPr>
          <w:rFonts w:ascii="Linux Libertine O" w:hAnsi="Linux Libertine O" w:eastAsia="Linux Libertine O" w:cs="Linux Libertine O"/>
          <w:sz w:val="18"/>
          <w:szCs w:val="18"/>
        </w:rPr>
        <w:t xml:space="preserve">     Analysis of the GPU kernels shows that communication has the highest throughput. The combined NCCL communication (via </w:t>
      </w:r>
      <w:r w:rsidRPr="475CA3D4" w:rsidR="0F859863">
        <w:rPr>
          <w:rFonts w:ascii="Linux Libertine O" w:hAnsi="Linux Libertine O" w:eastAsia="Linux Libertine O" w:cs="Linux Libertine O"/>
          <w:sz w:val="18"/>
          <w:szCs w:val="18"/>
        </w:rPr>
        <w:t>ncclDevKernel_AllGather</w:t>
      </w:r>
      <w:r w:rsidRPr="475CA3D4" w:rsidR="0F859863">
        <w:rPr>
          <w:rFonts w:ascii="Linux Libertine O" w:hAnsi="Linux Libertine O" w:eastAsia="Linux Libertine O" w:cs="Linux Libertine O"/>
          <w:sz w:val="18"/>
          <w:szCs w:val="18"/>
        </w:rPr>
        <w:t xml:space="preserve"> and </w:t>
      </w:r>
      <w:r w:rsidRPr="475CA3D4" w:rsidR="0F859863">
        <w:rPr>
          <w:rFonts w:ascii="Linux Libertine O" w:hAnsi="Linux Libertine O" w:eastAsia="Linux Libertine O" w:cs="Linux Libertine O"/>
          <w:sz w:val="18"/>
          <w:szCs w:val="18"/>
        </w:rPr>
        <w:t>ncclDevKernel_AllReduce</w:t>
      </w:r>
      <w:r w:rsidRPr="475CA3D4" w:rsidR="0F859863">
        <w:rPr>
          <w:rFonts w:ascii="Linux Libertine O" w:hAnsi="Linux Libertine O" w:eastAsia="Linux Libertine O" w:cs="Linux Libertine O"/>
          <w:sz w:val="18"/>
          <w:szCs w:val="18"/>
        </w:rPr>
        <w:t xml:space="preserve">) accounts for 64.4% of the GPU kernel's total processing time, with </w:t>
      </w:r>
      <w:r w:rsidRPr="475CA3D4" w:rsidR="0F859863">
        <w:rPr>
          <w:rFonts w:ascii="Linux Libertine O" w:hAnsi="Linux Libertine O" w:eastAsia="Linux Libertine O" w:cs="Linux Libertine O"/>
          <w:sz w:val="18"/>
          <w:szCs w:val="18"/>
        </w:rPr>
        <w:t>AllGather</w:t>
      </w:r>
      <w:r w:rsidRPr="475CA3D4" w:rsidR="0F859863">
        <w:rPr>
          <w:rFonts w:ascii="Linux Libertine O" w:hAnsi="Linux Libertine O" w:eastAsia="Linux Libertine O" w:cs="Linux Libertine O"/>
          <w:sz w:val="18"/>
          <w:szCs w:val="18"/>
        </w:rPr>
        <w:t xml:space="preserve"> taking 32.7% and </w:t>
      </w:r>
      <w:r w:rsidRPr="475CA3D4" w:rsidR="0F859863">
        <w:rPr>
          <w:rFonts w:ascii="Linux Libertine O" w:hAnsi="Linux Libertine O" w:eastAsia="Linux Libertine O" w:cs="Linux Libertine O"/>
          <w:sz w:val="18"/>
          <w:szCs w:val="18"/>
        </w:rPr>
        <w:t>AllReduce</w:t>
      </w:r>
      <w:r w:rsidRPr="475CA3D4" w:rsidR="0F859863">
        <w:rPr>
          <w:rFonts w:ascii="Linux Libertine O" w:hAnsi="Linux Libertine O" w:eastAsia="Linux Libertine O" w:cs="Linux Libertine O"/>
          <w:sz w:val="18"/>
          <w:szCs w:val="18"/>
        </w:rPr>
        <w:t xml:space="preserve"> taking 31.7%. In contrast, the actual processing time for the kernels is only about 28.3%. This time distribution </w:t>
      </w:r>
      <w:r w:rsidRPr="475CA3D4" w:rsidR="0F859863">
        <w:rPr>
          <w:rFonts w:ascii="Linux Libertine O" w:hAnsi="Linux Libertine O" w:eastAsia="Linux Libertine O" w:cs="Linux Libertine O"/>
          <w:sz w:val="18"/>
          <w:szCs w:val="18"/>
        </w:rPr>
        <w:t>indicates</w:t>
      </w:r>
      <w:r w:rsidRPr="475CA3D4" w:rsidR="0F859863">
        <w:rPr>
          <w:rFonts w:ascii="Linux Libertine O" w:hAnsi="Linux Libertine O" w:eastAsia="Linux Libertine O" w:cs="Linux Libertine O"/>
          <w:sz w:val="18"/>
          <w:szCs w:val="18"/>
        </w:rPr>
        <w:t xml:space="preserve"> that the system spends </w:t>
      </w:r>
      <w:r w:rsidRPr="475CA3D4" w:rsidR="0F859863">
        <w:rPr>
          <w:rFonts w:ascii="Linux Libertine O" w:hAnsi="Linux Libertine O" w:eastAsia="Linux Libertine O" w:cs="Linux Libertine O"/>
          <w:sz w:val="18"/>
          <w:szCs w:val="18"/>
        </w:rPr>
        <w:t>approximately twice</w:t>
      </w:r>
      <w:r w:rsidRPr="475CA3D4" w:rsidR="0F859863">
        <w:rPr>
          <w:rFonts w:ascii="Linux Libertine O" w:hAnsi="Linux Libertine O" w:eastAsia="Linux Libertine O" w:cs="Linux Libertine O"/>
          <w:sz w:val="18"/>
          <w:szCs w:val="18"/>
        </w:rPr>
        <w:t xml:space="preserve"> as much time synchronizing data between GPUs as it does for actual neural network computations, which is a significant limitation on the efficiency of distributed training. </w:t>
      </w:r>
    </w:p>
    <w:p w:rsidR="2E95BA2B" w:rsidP="475CA3D4" w:rsidRDefault="2E95BA2B" w14:paraId="28A28374" w14:textId="40219D9E">
      <w:pPr>
        <w:pStyle w:val="Normal"/>
        <w:spacing/>
        <w:ind w:left="0" w:hanging="0" w:firstLine="360"/>
        <w:contextualSpacing/>
        <w:jc w:val="both"/>
        <w:rPr>
          <w:rFonts w:ascii="Linux Libertine O" w:hAnsi="Linux Libertine O" w:eastAsia="Linux Libertine O" w:cs="Linux Libertine O"/>
          <w:sz w:val="18"/>
          <w:szCs w:val="18"/>
        </w:rPr>
        <w:pPrChange w:author="patchararat wongta" w:date="2025-11-08T04:07:11.237Z">
          <w:pPr>
            <w:pStyle w:val="Normal"/>
            <w:ind w:left="0" w:hanging="0" w:firstLine="360"/>
          </w:pPr>
        </w:pPrChange>
      </w:pPr>
      <w:r w:rsidRPr="475CA3D4" w:rsidR="0F859863">
        <w:rPr>
          <w:rFonts w:ascii="Linux Libertine O" w:hAnsi="Linux Libertine O" w:eastAsia="Linux Libertine O" w:cs="Linux Libertine O"/>
          <w:sz w:val="18"/>
          <w:szCs w:val="18"/>
        </w:rPr>
        <w:t xml:space="preserve">    The memory operation timeline confirms this inefficiency, with device-to-host transfers accounting for 98.8% of the total memory operation time. Despite this small size, the massive volume of these transfers (540,594) creates a significant cumulative overhead. </w:t>
      </w:r>
    </w:p>
    <w:p w:rsidR="2E95BA2B" w:rsidP="475CA3D4" w:rsidRDefault="2E95BA2B" w14:paraId="4AB67F20" w14:textId="2E3B418F">
      <w:pPr>
        <w:pStyle w:val="Normal"/>
        <w:spacing/>
        <w:ind w:left="0" w:hanging="0" w:firstLine="360"/>
        <w:contextualSpacing/>
        <w:jc w:val="both"/>
        <w:rPr>
          <w:rFonts w:ascii="Linux Libertine O" w:hAnsi="Linux Libertine O" w:eastAsia="Linux Libertine O" w:cs="Linux Libertine O"/>
          <w:sz w:val="18"/>
          <w:szCs w:val="18"/>
        </w:rPr>
        <w:pPrChange w:author="patchararat wongta" w:date="2025-11-08T04:07:11.238Z">
          <w:pPr>
            <w:pStyle w:val="Normal"/>
            <w:ind w:left="0" w:hanging="0" w:firstLine="360"/>
          </w:pPr>
        </w:pPrChange>
      </w:pPr>
      <w:r w:rsidRPr="475CA3D4" w:rsidR="0F859863">
        <w:rPr>
          <w:rFonts w:ascii="Linux Libertine O" w:hAnsi="Linux Libertine O" w:eastAsia="Linux Libertine O" w:cs="Linux Libertine O"/>
          <w:sz w:val="18"/>
          <w:szCs w:val="18"/>
        </w:rPr>
        <w:t xml:space="preserve">     The NVTX mark </w:t>
      </w:r>
      <w:r w:rsidRPr="475CA3D4" w:rsidR="0F859863">
        <w:rPr>
          <w:rFonts w:ascii="Linux Libertine O" w:hAnsi="Linux Libertine O" w:eastAsia="Linux Libertine O" w:cs="Linux Libertine O"/>
          <w:sz w:val="18"/>
          <w:szCs w:val="18"/>
        </w:rPr>
        <w:t>provides</w:t>
      </w:r>
      <w:r w:rsidRPr="475CA3D4" w:rsidR="0F859863">
        <w:rPr>
          <w:rFonts w:ascii="Linux Libertine O" w:hAnsi="Linux Libertine O" w:eastAsia="Linux Libertine O" w:cs="Linux Libertine O"/>
          <w:sz w:val="18"/>
          <w:szCs w:val="18"/>
        </w:rPr>
        <w:t xml:space="preserve"> some insight into high-level execution times, showing that NCCL initialization takes a considerable amount of time, totaling 290.6 milliseconds, </w:t>
      </w:r>
      <w:r w:rsidRPr="475CA3D4" w:rsidR="0F859863">
        <w:rPr>
          <w:rFonts w:ascii="Linux Libertine O" w:hAnsi="Linux Libertine O" w:eastAsia="Linux Libertine O" w:cs="Linux Libertine O"/>
          <w:sz w:val="18"/>
          <w:szCs w:val="18"/>
        </w:rPr>
        <w:t>exhibiting</w:t>
      </w:r>
      <w:r w:rsidRPr="475CA3D4" w:rsidR="0F859863">
        <w:rPr>
          <w:rFonts w:ascii="Linux Libertine O" w:hAnsi="Linux Libertine O" w:eastAsia="Linux Libertine O" w:cs="Linux Libertine O"/>
          <w:sz w:val="18"/>
          <w:szCs w:val="18"/>
        </w:rPr>
        <w:t xml:space="preserve"> highly variable timings. The </w:t>
      </w:r>
      <w:r w:rsidRPr="475CA3D4" w:rsidR="0F859863">
        <w:rPr>
          <w:rFonts w:ascii="Linux Libertine O" w:hAnsi="Linux Libertine O" w:eastAsia="Linux Libertine O" w:cs="Linux Libertine O"/>
          <w:sz w:val="18"/>
          <w:szCs w:val="18"/>
        </w:rPr>
        <w:t>ncclGroupEnd</w:t>
      </w:r>
      <w:r w:rsidRPr="475CA3D4" w:rsidR="0F859863">
        <w:rPr>
          <w:rFonts w:ascii="Linux Libertine O" w:hAnsi="Linux Libertine O" w:eastAsia="Linux Libertine O" w:cs="Linux Libertine O"/>
          <w:sz w:val="18"/>
          <w:szCs w:val="18"/>
        </w:rPr>
        <w:t xml:space="preserve"> operation takes 281 nanoseconds to 134.9 milliseconds, and the </w:t>
      </w:r>
      <w:r w:rsidRPr="475CA3D4" w:rsidR="0F859863">
        <w:rPr>
          <w:rFonts w:ascii="Linux Libertine O" w:hAnsi="Linux Libertine O" w:eastAsia="Linux Libertine O" w:cs="Linux Libertine O"/>
          <w:sz w:val="18"/>
          <w:szCs w:val="18"/>
        </w:rPr>
        <w:t>ncclAllGather</w:t>
      </w:r>
      <w:r w:rsidRPr="475CA3D4" w:rsidR="0F859863">
        <w:rPr>
          <w:rFonts w:ascii="Linux Libertine O" w:hAnsi="Linux Libertine O" w:eastAsia="Linux Libertine O" w:cs="Linux Libertine O"/>
          <w:sz w:val="18"/>
          <w:szCs w:val="18"/>
        </w:rPr>
        <w:t xml:space="preserve"> operation takes 32.3 microseconds to 89.8 milliseconds. The widespread causes some </w:t>
      </w:r>
      <w:r w:rsidRPr="475CA3D4" w:rsidR="0F859863">
        <w:rPr>
          <w:rFonts w:ascii="Linux Libertine O" w:hAnsi="Linux Libertine O" w:eastAsia="Linux Libertine O" w:cs="Linux Libertine O"/>
          <w:sz w:val="18"/>
          <w:szCs w:val="18"/>
        </w:rPr>
        <w:t>AllGather</w:t>
      </w:r>
      <w:r w:rsidRPr="475CA3D4" w:rsidR="0F859863">
        <w:rPr>
          <w:rFonts w:ascii="Linux Libertine O" w:hAnsi="Linux Libertine O" w:eastAsia="Linux Libertine O" w:cs="Linux Libertine O"/>
          <w:sz w:val="18"/>
          <w:szCs w:val="18"/>
        </w:rPr>
        <w:t xml:space="preserve"> operations to be delayed from synchronization, while most are executed efficiently. </w:t>
      </w:r>
    </w:p>
    <w:p w:rsidR="2E95BA2B" w:rsidP="475CA3D4" w:rsidRDefault="2E95BA2B" w14:paraId="44C85ADB" w14:textId="4211EB1D">
      <w:pPr>
        <w:pStyle w:val="Normal"/>
        <w:spacing/>
        <w:ind w:left="0" w:hanging="0" w:firstLine="360"/>
        <w:contextualSpacing/>
        <w:jc w:val="both"/>
        <w:rPr>
          <w:rFonts w:ascii="Linux Libertine O" w:hAnsi="Linux Libertine O" w:eastAsia="Linux Libertine O" w:cs="Linux Libertine O"/>
          <w:sz w:val="18"/>
          <w:szCs w:val="18"/>
        </w:rPr>
        <w:pPrChange w:author="patchararat wongta" w:date="2025-11-08T04:07:11.238Z">
          <w:pPr>
            <w:pStyle w:val="Normal"/>
            <w:ind w:left="0" w:hanging="0" w:firstLine="360"/>
          </w:pPr>
        </w:pPrChange>
      </w:pPr>
      <w:r w:rsidRPr="475CA3D4" w:rsidR="0F859863">
        <w:rPr>
          <w:rFonts w:ascii="Linux Libertine O" w:hAnsi="Linux Libertine O" w:eastAsia="Linux Libertine O" w:cs="Linux Libertine O"/>
          <w:sz w:val="18"/>
          <w:szCs w:val="18"/>
        </w:rPr>
        <w:t xml:space="preserve">     Analysis of the operating system runtime reveals severe host-side blocking, a fundamental limitation of GPU </w:t>
      </w:r>
      <w:r w:rsidRPr="475CA3D4" w:rsidR="0F859863">
        <w:rPr>
          <w:rFonts w:ascii="Linux Libertine O" w:hAnsi="Linux Libertine O" w:eastAsia="Linux Libertine O" w:cs="Linux Libertine O"/>
          <w:sz w:val="18"/>
          <w:szCs w:val="18"/>
        </w:rPr>
        <w:t>utilization</w:t>
      </w:r>
      <w:r w:rsidRPr="475CA3D4" w:rsidR="0F859863">
        <w:rPr>
          <w:rFonts w:ascii="Linux Libertine O" w:hAnsi="Linux Libertine O" w:eastAsia="Linux Libertine O" w:cs="Linux Libertine O"/>
          <w:sz w:val="18"/>
          <w:szCs w:val="18"/>
        </w:rPr>
        <w:t xml:space="preserve">. The polling system call takes </w:t>
      </w:r>
      <w:r w:rsidRPr="475CA3D4" w:rsidR="0F859863">
        <w:rPr>
          <w:rFonts w:ascii="Linux Libertine O" w:hAnsi="Linux Libertine O" w:eastAsia="Linux Libertine O" w:cs="Linux Libertine O"/>
          <w:sz w:val="18"/>
          <w:szCs w:val="18"/>
        </w:rPr>
        <w:t>2,363 seconds</w:t>
      </w:r>
      <w:r w:rsidRPr="475CA3D4" w:rsidR="0F859863">
        <w:rPr>
          <w:rFonts w:ascii="Linux Libertine O" w:hAnsi="Linux Libertine O" w:eastAsia="Linux Libertine O" w:cs="Linux Libertine O"/>
          <w:sz w:val="18"/>
          <w:szCs w:val="18"/>
        </w:rPr>
        <w:t xml:space="preserve">, but with high variability (standard deviation 135.6 </w:t>
      </w:r>
      <w:r w:rsidRPr="475CA3D4" w:rsidR="0F859863">
        <w:rPr>
          <w:rFonts w:ascii="Linux Libertine O" w:hAnsi="Linux Libertine O" w:eastAsia="Linux Libertine O" w:cs="Linux Libertine O"/>
          <w:sz w:val="18"/>
          <w:szCs w:val="18"/>
        </w:rPr>
        <w:t>ms</w:t>
      </w:r>
      <w:r w:rsidRPr="475CA3D4" w:rsidR="0F859863">
        <w:rPr>
          <w:rFonts w:ascii="Linux Libertine O" w:hAnsi="Linux Libertine O" w:eastAsia="Linux Libertine O" w:cs="Linux Libertine O"/>
          <w:sz w:val="18"/>
          <w:szCs w:val="18"/>
        </w:rPr>
        <w:t xml:space="preserve">). Primitive thread synchronization is extremely time-consuming, with </w:t>
      </w:r>
      <w:r w:rsidRPr="475CA3D4" w:rsidR="0F859863">
        <w:rPr>
          <w:rFonts w:ascii="Linux Libertine O" w:hAnsi="Linux Libertine O" w:eastAsia="Linux Libertine O" w:cs="Linux Libertine O"/>
          <w:sz w:val="18"/>
          <w:szCs w:val="18"/>
        </w:rPr>
        <w:t>pthread_cond_timedwait</w:t>
      </w:r>
      <w:r w:rsidRPr="475CA3D4" w:rsidR="0F859863">
        <w:rPr>
          <w:rFonts w:ascii="Linux Libertine O" w:hAnsi="Linux Libertine O" w:eastAsia="Linux Libertine O" w:cs="Linux Libertine O"/>
          <w:sz w:val="18"/>
          <w:szCs w:val="18"/>
        </w:rPr>
        <w:t xml:space="preserve"> taking a cumulative </w:t>
      </w:r>
      <w:r w:rsidRPr="475CA3D4" w:rsidR="0F859863">
        <w:rPr>
          <w:rFonts w:ascii="Linux Libertine O" w:hAnsi="Linux Libertine O" w:eastAsia="Linux Libertine O" w:cs="Linux Libertine O"/>
          <w:sz w:val="18"/>
          <w:szCs w:val="18"/>
        </w:rPr>
        <w:t>1,233 seconds</w:t>
      </w:r>
      <w:r w:rsidRPr="475CA3D4" w:rsidR="0F859863">
        <w:rPr>
          <w:rFonts w:ascii="Linux Libertine O" w:hAnsi="Linux Libertine O" w:eastAsia="Linux Libertine O" w:cs="Linux Libertine O"/>
          <w:sz w:val="18"/>
          <w:szCs w:val="18"/>
        </w:rPr>
        <w:t xml:space="preserve"> and </w:t>
      </w:r>
      <w:r w:rsidRPr="475CA3D4" w:rsidR="0F859863">
        <w:rPr>
          <w:rFonts w:ascii="Linux Libertine O" w:hAnsi="Linux Libertine O" w:eastAsia="Linux Libertine O" w:cs="Linux Libertine O"/>
          <w:sz w:val="18"/>
          <w:szCs w:val="18"/>
        </w:rPr>
        <w:t>pthread_cond_wait</w:t>
      </w:r>
      <w:r w:rsidRPr="475CA3D4" w:rsidR="0F859863">
        <w:rPr>
          <w:rFonts w:ascii="Linux Libertine O" w:hAnsi="Linux Libertine O" w:eastAsia="Linux Libertine O" w:cs="Linux Libertine O"/>
          <w:sz w:val="18"/>
          <w:szCs w:val="18"/>
        </w:rPr>
        <w:t xml:space="preserve"> taking </w:t>
      </w:r>
      <w:r w:rsidRPr="475CA3D4" w:rsidR="0F859863">
        <w:rPr>
          <w:rFonts w:ascii="Linux Libertine O" w:hAnsi="Linux Libertine O" w:eastAsia="Linux Libertine O" w:cs="Linux Libertine O"/>
          <w:sz w:val="18"/>
          <w:szCs w:val="18"/>
        </w:rPr>
        <w:t>985 seconds</w:t>
      </w:r>
      <w:r w:rsidRPr="475CA3D4" w:rsidR="0F859863">
        <w:rPr>
          <w:rFonts w:ascii="Linux Libertine O" w:hAnsi="Linux Libertine O" w:eastAsia="Linux Libertine O" w:cs="Linux Libertine O"/>
          <w:sz w:val="18"/>
          <w:szCs w:val="18"/>
        </w:rPr>
        <w:t xml:space="preserve">. The </w:t>
      </w:r>
      <w:r w:rsidRPr="475CA3D4" w:rsidR="0F859863">
        <w:rPr>
          <w:rFonts w:ascii="Linux Libertine O" w:hAnsi="Linux Libertine O" w:eastAsia="Linux Libertine O" w:cs="Linux Libertine O"/>
          <w:sz w:val="18"/>
          <w:szCs w:val="18"/>
        </w:rPr>
        <w:t>epoll_wait</w:t>
      </w:r>
      <w:r w:rsidRPr="475CA3D4" w:rsidR="0F859863">
        <w:rPr>
          <w:rFonts w:ascii="Linux Libertine O" w:hAnsi="Linux Libertine O" w:eastAsia="Linux Libertine O" w:cs="Linux Libertine O"/>
          <w:sz w:val="18"/>
          <w:szCs w:val="18"/>
        </w:rPr>
        <w:t xml:space="preserve"> operation takes a total of </w:t>
      </w:r>
      <w:r w:rsidRPr="475CA3D4" w:rsidR="0F859863">
        <w:rPr>
          <w:rFonts w:ascii="Linux Libertine O" w:hAnsi="Linux Libertine O" w:eastAsia="Linux Libertine O" w:cs="Linux Libertine O"/>
          <w:sz w:val="18"/>
          <w:szCs w:val="18"/>
        </w:rPr>
        <w:t>999 seconds</w:t>
      </w:r>
      <w:r w:rsidRPr="475CA3D4" w:rsidR="0F859863">
        <w:rPr>
          <w:rFonts w:ascii="Linux Libertine O" w:hAnsi="Linux Libertine O" w:eastAsia="Linux Libertine O" w:cs="Linux Libertine O"/>
          <w:sz w:val="18"/>
          <w:szCs w:val="18"/>
        </w:rPr>
        <w:t xml:space="preserve">, while </w:t>
      </w:r>
      <w:r w:rsidRPr="475CA3D4" w:rsidR="0F859863">
        <w:rPr>
          <w:rFonts w:ascii="Linux Libertine O" w:hAnsi="Linux Libertine O" w:eastAsia="Linux Libertine O" w:cs="Linux Libertine O"/>
          <w:sz w:val="18"/>
          <w:szCs w:val="18"/>
        </w:rPr>
        <w:t>select</w:t>
      </w:r>
      <w:r w:rsidRPr="475CA3D4" w:rsidR="0F859863">
        <w:rPr>
          <w:rFonts w:ascii="Linux Libertine O" w:hAnsi="Linux Libertine O" w:eastAsia="Linux Libertine O" w:cs="Linux Libertine O"/>
          <w:sz w:val="18"/>
          <w:szCs w:val="18"/>
        </w:rPr>
        <w:t xml:space="preserve"> and </w:t>
      </w:r>
      <w:r w:rsidRPr="475CA3D4" w:rsidR="0F859863">
        <w:rPr>
          <w:rFonts w:ascii="Linux Libertine O" w:hAnsi="Linux Libertine O" w:eastAsia="Linux Libertine O" w:cs="Linux Libertine O"/>
          <w:sz w:val="18"/>
          <w:szCs w:val="18"/>
        </w:rPr>
        <w:t>sem_clockwait</w:t>
      </w:r>
      <w:r w:rsidRPr="475CA3D4" w:rsidR="0F859863">
        <w:rPr>
          <w:rFonts w:ascii="Linux Libertine O" w:hAnsi="Linux Libertine O" w:eastAsia="Linux Libertine O" w:cs="Linux Libertine O"/>
          <w:sz w:val="18"/>
          <w:szCs w:val="18"/>
        </w:rPr>
        <w:t xml:space="preserve"> </w:t>
      </w:r>
      <w:r w:rsidRPr="475CA3D4" w:rsidR="0F859863">
        <w:rPr>
          <w:rFonts w:ascii="Linux Libertine O" w:hAnsi="Linux Libertine O" w:eastAsia="Linux Libertine O" w:cs="Linux Libertine O"/>
          <w:sz w:val="18"/>
          <w:szCs w:val="18"/>
        </w:rPr>
        <w:t>take</w:t>
      </w:r>
      <w:r w:rsidRPr="475CA3D4" w:rsidR="0F859863">
        <w:rPr>
          <w:rFonts w:ascii="Linux Libertine O" w:hAnsi="Linux Libertine O" w:eastAsia="Linux Libertine O" w:cs="Linux Libertine O"/>
          <w:sz w:val="18"/>
          <w:szCs w:val="18"/>
        </w:rPr>
        <w:t xml:space="preserve"> approximately </w:t>
      </w:r>
      <w:r w:rsidRPr="475CA3D4" w:rsidR="0F859863">
        <w:rPr>
          <w:rFonts w:ascii="Linux Libertine O" w:hAnsi="Linux Libertine O" w:eastAsia="Linux Libertine O" w:cs="Linux Libertine O"/>
          <w:sz w:val="18"/>
          <w:szCs w:val="18"/>
        </w:rPr>
        <w:t>253 seconds</w:t>
      </w:r>
      <w:r w:rsidRPr="475CA3D4" w:rsidR="0F859863">
        <w:rPr>
          <w:rFonts w:ascii="Linux Libertine O" w:hAnsi="Linux Libertine O" w:eastAsia="Linux Libertine O" w:cs="Linux Libertine O"/>
          <w:sz w:val="18"/>
          <w:szCs w:val="18"/>
        </w:rPr>
        <w:t xml:space="preserve">. These long blocking times </w:t>
      </w:r>
      <w:r w:rsidRPr="475CA3D4" w:rsidR="0F859863">
        <w:rPr>
          <w:rFonts w:ascii="Linux Libertine O" w:hAnsi="Linux Libertine O" w:eastAsia="Linux Libertine O" w:cs="Linux Libertine O"/>
          <w:sz w:val="18"/>
          <w:szCs w:val="18"/>
        </w:rPr>
        <w:t>indicate</w:t>
      </w:r>
      <w:r w:rsidRPr="475CA3D4" w:rsidR="0F859863">
        <w:rPr>
          <w:rFonts w:ascii="Linux Libertine O" w:hAnsi="Linux Libertine O" w:eastAsia="Linux Libertine O" w:cs="Linux Libertine O"/>
          <w:sz w:val="18"/>
          <w:szCs w:val="18"/>
        </w:rPr>
        <w:t xml:space="preserve"> that CPU threads are spending their time waiting, rather than doing productive work, creating bottlenecks. </w:t>
      </w:r>
    </w:p>
    <w:p w:rsidR="2E95BA2B" w:rsidP="475CA3D4" w:rsidRDefault="2E95BA2B" w14:paraId="6C0CB4FD" w14:textId="6065C73B">
      <w:pPr>
        <w:pStyle w:val="Normal"/>
        <w:spacing/>
        <w:ind w:left="0" w:hanging="0" w:firstLine="360"/>
        <w:contextualSpacing/>
        <w:jc w:val="both"/>
        <w:rPr>
          <w:rFonts w:ascii="Linux Libertine O" w:hAnsi="Linux Libertine O" w:eastAsia="Linux Libertine O" w:cs="Linux Libertine O"/>
          <w:sz w:val="18"/>
          <w:szCs w:val="18"/>
        </w:rPr>
        <w:pPrChange w:author="patchararat wongta" w:date="2025-11-08T04:07:11.238Z">
          <w:pPr>
            <w:pStyle w:val="Normal"/>
            <w:ind w:left="0" w:hanging="0" w:firstLine="360"/>
          </w:pPr>
        </w:pPrChange>
      </w:pPr>
      <w:r w:rsidRPr="475CA3D4" w:rsidR="0F859863">
        <w:rPr>
          <w:rFonts w:ascii="Linux Libertine O" w:hAnsi="Linux Libertine O" w:eastAsia="Linux Libertine O" w:cs="Linux Libertine O"/>
          <w:sz w:val="18"/>
          <w:szCs w:val="18"/>
        </w:rPr>
        <w:t xml:space="preserve">   Performance bottlenecks jointly limit the throughput of the co-simulator: First, excessive stream synchronization creates pseudo-serialization points that hinder concurrency. Second, the NCCL co-communication operation takes up the most GPU processing time at 64.4%, </w:t>
      </w:r>
      <w:r w:rsidRPr="475CA3D4" w:rsidR="0F859863">
        <w:rPr>
          <w:rFonts w:ascii="Linux Libertine O" w:hAnsi="Linux Libertine O" w:eastAsia="Linux Libertine O" w:cs="Linux Libertine O"/>
          <w:sz w:val="18"/>
          <w:szCs w:val="18"/>
        </w:rPr>
        <w:t>indicating</w:t>
      </w:r>
      <w:r w:rsidRPr="475CA3D4" w:rsidR="0F859863">
        <w:rPr>
          <w:rFonts w:ascii="Linux Libertine O" w:hAnsi="Linux Libertine O" w:eastAsia="Linux Libertine O" w:cs="Linux Libertine O"/>
          <w:sz w:val="18"/>
          <w:szCs w:val="18"/>
        </w:rPr>
        <w:t xml:space="preserve"> that distributed training applications prioritize data synchronization over computational efficiency. Third, the </w:t>
      </w:r>
      <w:r w:rsidRPr="475CA3D4" w:rsidR="0F859863">
        <w:rPr>
          <w:rFonts w:ascii="Linux Libertine O" w:hAnsi="Linux Libertine O" w:eastAsia="Linux Libertine O" w:cs="Linux Libertine O"/>
          <w:sz w:val="18"/>
          <w:szCs w:val="18"/>
        </w:rPr>
        <w:t>compute</w:t>
      </w:r>
      <w:r w:rsidRPr="475CA3D4" w:rsidR="0F859863">
        <w:rPr>
          <w:rFonts w:ascii="Linux Libertine O" w:hAnsi="Linux Libertine O" w:eastAsia="Linux Libertine O" w:cs="Linux Libertine O"/>
          <w:sz w:val="18"/>
          <w:szCs w:val="18"/>
        </w:rPr>
        <w:t xml:space="preserve"> kernel is underutilized; the actual computation kernel </w:t>
      </w:r>
      <w:r w:rsidRPr="475CA3D4" w:rsidR="0F859863">
        <w:rPr>
          <w:rFonts w:ascii="Linux Libertine O" w:hAnsi="Linux Libertine O" w:eastAsia="Linux Libertine O" w:cs="Linux Libertine O"/>
          <w:sz w:val="18"/>
          <w:szCs w:val="18"/>
        </w:rPr>
        <w:t>takes up</w:t>
      </w:r>
      <w:r w:rsidRPr="475CA3D4" w:rsidR="0F859863">
        <w:rPr>
          <w:rFonts w:ascii="Linux Libertine O" w:hAnsi="Linux Libertine O" w:eastAsia="Linux Libertine O" w:cs="Linux Libertine O"/>
          <w:sz w:val="18"/>
          <w:szCs w:val="18"/>
        </w:rPr>
        <w:t xml:space="preserve"> only 28.3% of the total GPU kernel. Fourth, the distributed memory transfer scheme has 548,037 asynchronous copies, but their average size is only 3,376 bytes (and H2D averages only 37.5 bytes), which introduces significant DMA overhead and CPU cache issues. </w:t>
      </w:r>
      <w:r w:rsidRPr="475CA3D4" w:rsidR="0F859863">
        <w:rPr>
          <w:rFonts w:ascii="Linux Libertine O" w:hAnsi="Linux Libertine O" w:eastAsia="Linux Libertine O" w:cs="Linux Libertine O"/>
          <w:sz w:val="18"/>
          <w:szCs w:val="18"/>
        </w:rPr>
        <w:t>Fifth, host-side blocking from waiting a total of 6.3 seconds in various synchronization primitives, fundamentally limiting the rate at which workloads are sent to the GPU.</w:t>
      </w:r>
      <w:r w:rsidRPr="475CA3D4" w:rsidR="0F859863">
        <w:rPr>
          <w:rFonts w:ascii="Linux Libertine O" w:hAnsi="Linux Libertine O" w:eastAsia="Linux Libertine O" w:cs="Linux Libertine O"/>
          <w:sz w:val="18"/>
          <w:szCs w:val="18"/>
        </w:rPr>
        <w:t xml:space="preserve"> </w:t>
      </w:r>
    </w:p>
    <w:p w:rsidR="2E95BA2B" w:rsidP="475CA3D4" w:rsidRDefault="2E95BA2B" w14:paraId="372B0883" w14:textId="48E39B09">
      <w:pPr>
        <w:pStyle w:val="Normal"/>
        <w:spacing/>
        <w:ind w:left="0" w:hanging="0" w:firstLine="360"/>
        <w:contextualSpacing/>
        <w:jc w:val="both"/>
        <w:rPr>
          <w:rFonts w:ascii="Segoe UI" w:hAnsi="Segoe UI" w:eastAsia="Segoe UI" w:cs="Segoe UI"/>
          <w:color w:val="D13438"/>
          <w:sz w:val="18"/>
          <w:szCs w:val="18"/>
          <w:u w:val="single"/>
        </w:rPr>
        <w:pPrChange w:author="patchararat wongta" w:date="2025-11-08T04:07:11.238Z">
          <w:pPr>
            <w:pStyle w:val="Normal"/>
            <w:ind w:left="0" w:hanging="0" w:firstLine="360"/>
          </w:pPr>
        </w:pPrChange>
      </w:pPr>
      <w:r w:rsidRPr="475CA3D4" w:rsidR="0F859863">
        <w:rPr>
          <w:rFonts w:ascii="Linux Libertine O" w:hAnsi="Linux Libertine O" w:eastAsia="Linux Libertine O" w:cs="Linux Libertine O"/>
          <w:sz w:val="18"/>
          <w:szCs w:val="18"/>
        </w:rPr>
        <w:t xml:space="preserve">     Analysis </w:t>
      </w:r>
      <w:r w:rsidRPr="475CA3D4" w:rsidR="0F859863">
        <w:rPr>
          <w:rFonts w:ascii="Linux Libertine O" w:hAnsi="Linux Libertine O" w:eastAsia="Linux Libertine O" w:cs="Linux Libertine O"/>
          <w:sz w:val="18"/>
          <w:szCs w:val="18"/>
        </w:rPr>
        <w:t>indicates</w:t>
      </w:r>
      <w:r w:rsidRPr="475CA3D4" w:rsidR="0F859863">
        <w:rPr>
          <w:rFonts w:ascii="Linux Libertine O" w:hAnsi="Linux Libertine O" w:eastAsia="Linux Libertine O" w:cs="Linux Libertine O"/>
          <w:sz w:val="18"/>
          <w:szCs w:val="18"/>
        </w:rPr>
        <w:t xml:space="preserve"> that the system </w:t>
      </w:r>
      <w:r w:rsidRPr="475CA3D4" w:rsidR="0F859863">
        <w:rPr>
          <w:rFonts w:ascii="Linux Libertine O" w:hAnsi="Linux Libertine O" w:eastAsia="Linux Libertine O" w:cs="Linux Libertine O"/>
          <w:sz w:val="18"/>
          <w:szCs w:val="18"/>
        </w:rPr>
        <w:t>operates</w:t>
      </w:r>
      <w:r w:rsidRPr="475CA3D4" w:rsidR="0F859863">
        <w:rPr>
          <w:rFonts w:ascii="Linux Libertine O" w:hAnsi="Linux Libertine O" w:eastAsia="Linux Libertine O" w:cs="Linux Libertine O"/>
          <w:sz w:val="18"/>
          <w:szCs w:val="18"/>
        </w:rPr>
        <w:t xml:space="preserve"> as a CPU-bound workload despite abundant GPU resources, with the GPUs being left idle due to host-side waiting patterns and synchronization requirements, frequent small data transfers, and large imbalances in CPU </w:t>
      </w:r>
      <w:r w:rsidRPr="475CA3D4" w:rsidR="0F859863">
        <w:rPr>
          <w:rFonts w:ascii="Linux Libertine O" w:hAnsi="Linux Libertine O" w:eastAsia="Linux Libertine O" w:cs="Linux Libertine O"/>
          <w:sz w:val="18"/>
          <w:szCs w:val="18"/>
        </w:rPr>
        <w:t>utilization</w:t>
      </w:r>
      <w:r w:rsidRPr="475CA3D4" w:rsidR="0F859863">
        <w:rPr>
          <w:rFonts w:ascii="Linux Libertine O" w:hAnsi="Linux Libertine O" w:eastAsia="Linux Libertine O" w:cs="Linux Libertine O"/>
          <w:sz w:val="18"/>
          <w:szCs w:val="18"/>
        </w:rPr>
        <w:t xml:space="preserve">. These shortcomings suggest that distributed training frameworks cannot efficiently </w:t>
      </w:r>
      <w:r w:rsidRPr="475CA3D4" w:rsidR="0F859863">
        <w:rPr>
          <w:rFonts w:ascii="Linux Libertine O" w:hAnsi="Linux Libertine O" w:eastAsia="Linux Libertine O" w:cs="Linux Libertine O"/>
          <w:sz w:val="18"/>
          <w:szCs w:val="18"/>
        </w:rPr>
        <w:t>utilize</w:t>
      </w:r>
      <w:r w:rsidRPr="475CA3D4" w:rsidR="0F859863">
        <w:rPr>
          <w:rFonts w:ascii="Linux Libertine O" w:hAnsi="Linux Libertine O" w:eastAsia="Linux Libertine O" w:cs="Linux Libertine O"/>
          <w:sz w:val="18"/>
          <w:szCs w:val="18"/>
        </w:rPr>
        <w:t xml:space="preserve"> available CPU resources, and there are opportunities for improvement by employing batch execution, overlaying communication with the computation, and reducing the frequency of the CPU-GPU coordination points.</w:t>
      </w:r>
      <w:r w:rsidRPr="475CA3D4" w:rsidR="0F859863">
        <w:rPr>
          <w:rFonts w:ascii="Segoe UI" w:hAnsi="Segoe UI" w:eastAsia="Segoe UI" w:cs="Segoe UI"/>
          <w:color w:val="D13438"/>
          <w:sz w:val="18"/>
          <w:szCs w:val="18"/>
          <w:u w:val="single"/>
        </w:rPr>
        <w:t xml:space="preserve"> </w:t>
      </w:r>
    </w:p>
    <w:p w:rsidR="2E95BA2B" w:rsidP="475CA3D4" w:rsidRDefault="2E95BA2B" w14:paraId="4C65E236" w14:noSpellErr="1" w14:textId="26318FD4">
      <w:pPr>
        <w:pStyle w:val="ParaContinue"/>
        <w:spacing w:before="240" w:after="240"/>
        <w:ind/>
      </w:pPr>
      <w:r w:rsidR="302C363F">
        <w:drawing>
          <wp:inline wp14:editId="2DBFBF86" wp14:anchorId="1AB67FB5">
            <wp:extent cx="4877958" cy="3600000"/>
            <wp:effectExtent l="0" t="0" r="0" b="0"/>
            <wp:docPr id="18223273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22327321" name=""/>
                    <pic:cNvPicPr/>
                  </pic:nvPicPr>
                  <pic:blipFill>
                    <a:blip xmlns:r="http://schemas.openxmlformats.org/officeDocument/2006/relationships" r:embed="rId32" cstate="print">
                      <a:extLst>
                        <a:ext uri="{28A0092B-C50C-407E-A947-70E740481C1C}">
                          <a14:useLocalDpi xmlns:a14="http://schemas.microsoft.com/office/drawing/2010/main"/>
                        </a:ext>
                      </a:extLst>
                    </a:blip>
                    <a:stretch>
                      <a:fillRect/>
                    </a:stretch>
                  </pic:blipFill>
                  <pic:spPr>
                    <a:xfrm rot="0">
                      <a:off x="0" y="0"/>
                      <a:ext cx="4877958" cy="3600000"/>
                    </a:xfrm>
                    <a:prstGeom prst="rect">
                      <a:avLst/>
                    </a:prstGeom>
                  </pic:spPr>
                </pic:pic>
              </a:graphicData>
            </a:graphic>
          </wp:inline>
        </w:drawing>
      </w:r>
    </w:p>
    <w:p w:rsidR="2E95BA2B" w:rsidP="475CA3D4" w:rsidRDefault="2E95BA2B" w14:paraId="4789DBCD" w14:textId="55FC64B0">
      <w:pPr>
        <w:pStyle w:val="Normal"/>
        <w:spacing w:before="240" w:after="240"/>
        <w:ind w:firstLine="720"/>
        <w:jc w:val="both"/>
        <w:rPr>
          <w:ins w:author="patchararat wongta" w:date="2025-11-07T17:39:50.24Z" w16du:dateUtc="2025-11-07T17:39:50.24Z" w:id="551620462"/>
          <w:del w:author="chomphunuch wongphong" w:date="2025-11-08T05:45:42.21Z" w16du:dateUtc="2025-11-08T05:45:42.21Z" w:id="1762100463"/>
          <w:rFonts w:ascii="Linux Libertine O" w:hAnsi="Linux Libertine O" w:eastAsia="Linux Libertine O" w:cs="Linux Libertine O"/>
          <w:sz w:val="18"/>
          <w:szCs w:val="18"/>
          <w:rPrChange w:author="" w16du:dateUtc="2025-11-07T09:45:00Z" w:id="1295836888"/>
        </w:rPr>
      </w:pPr>
      <w:del w:author="chomphunuch wongphong" w:date="2025-11-08T05:06:43.032Z" w:id="1810275821">
        <w:r w:rsidRPr="475CA3D4" w:rsidDel="4A0DF248">
          <w:rPr>
            <w:rFonts w:ascii="Linux Libertine O" w:hAnsi="Linux Libertine O" w:eastAsia="Linux Libertine O" w:cs="Linux Libertine O"/>
            <w:sz w:val="18"/>
            <w:szCs w:val="18"/>
            <w:rPrChange w:author="chomphunuch wongphong" w:date="2025-11-07T16:45:00Z" w:id="555716554">
              <w:rPr>
                <w:rFonts w:ascii="Linux Libertine O" w:hAnsi="Linux Libertine O" w:eastAsia="Linux Libertine O" w:cs="Linux Libertine O"/>
                <w:color w:val="0070C0"/>
                <w:sz w:val="18"/>
                <w:szCs w:val="18"/>
              </w:rPr>
            </w:rPrChange>
          </w:rPr>
          <w:delText xml:space="preserve">Figure </w:delText>
        </w:r>
        <w:r w:rsidRPr="475CA3D4" w:rsidDel="4A4FCF69">
          <w:rPr>
            <w:rFonts w:ascii="Linux Libertine O" w:hAnsi="Linux Libertine O" w:eastAsia="Linux Libertine O" w:cs="Linux Libertine O"/>
            <w:sz w:val="18"/>
            <w:szCs w:val="18"/>
            <w:highlight w:val="yellow"/>
            <w:rPrChange w:author="chomphunuch wongphong" w:date="2025-11-07T16:45:00Z" w:id="1721220370">
              <w:rPr>
                <w:rFonts w:ascii="Linux Libertine O" w:hAnsi="Linux Libertine O" w:eastAsia="Linux Libertine O" w:cs="Linux Libertine O"/>
                <w:color w:val="0070C0"/>
                <w:sz w:val="18"/>
                <w:szCs w:val="18"/>
                <w:highlight w:val="yellow"/>
              </w:rPr>
            </w:rPrChange>
          </w:rPr>
          <w:delText>x</w:delText>
        </w:r>
        <w:r w:rsidRPr="475CA3D4" w:rsidDel="4A0DF248">
          <w:rPr>
            <w:rFonts w:ascii="Linux Libertine O" w:hAnsi="Linux Libertine O" w:eastAsia="Linux Libertine O" w:cs="Linux Libertine O"/>
            <w:sz w:val="18"/>
            <w:szCs w:val="18"/>
            <w:rPrChange w:author="chomphunuch wongphong" w:date="2025-11-07T16:45:00Z" w:id="1446310935">
              <w:rPr>
                <w:rFonts w:ascii="Linux Libertine O" w:hAnsi="Linux Libertine O" w:eastAsia="Linux Libertine O" w:cs="Linux Libertine O"/>
                <w:color w:val="0070C0"/>
                <w:sz w:val="18"/>
                <w:szCs w:val="18"/>
              </w:rPr>
            </w:rPrChange>
          </w:rPr>
          <w:delText xml:space="preserve"> illustrates the heatmap of thermal comfort levels</w:delText>
        </w:r>
      </w:del>
      <w:ins w:author="chomphunuch wongphong" w:date="2025-11-08T05:06:43.044Z" w:id="552896682">
        <w:r w:rsidRPr="475CA3D4" w:rsidR="268A541F">
          <w:rPr>
            <w:rFonts w:ascii="Linux Libertine O" w:hAnsi="Linux Libertine O" w:eastAsia="Linux Libertine O" w:cs="Linux Libertine O"/>
            <w:noProof w:val="0"/>
            <w:sz w:val="18"/>
            <w:szCs w:val="18"/>
            <w:lang w:val="en-US"/>
          </w:rPr>
          <w:t xml:space="preserve"> Figure X presents an example of the model output, showing a heatmap of </w:t>
        </w:r>
        <w:r w:rsidRPr="475CA3D4" w:rsidR="268A541F">
          <w:rPr>
            <w:rFonts w:ascii="Linux Libertine O" w:hAnsi="Linux Libertine O" w:eastAsia="Linux Libertine O" w:cs="Linux Libertine O"/>
            <w:noProof w:val="0"/>
            <w:sz w:val="18"/>
            <w:szCs w:val="18"/>
            <w:lang w:val="en-US"/>
          </w:rPr>
          <w:t>the thermal</w:t>
        </w:r>
        <w:r w:rsidRPr="475CA3D4" w:rsidR="268A541F">
          <w:rPr>
            <w:rFonts w:ascii="Linux Libertine O" w:hAnsi="Linux Libertine O" w:eastAsia="Linux Libertine O" w:cs="Linux Libertine O"/>
            <w:noProof w:val="0"/>
            <w:sz w:val="18"/>
            <w:szCs w:val="18"/>
            <w:lang w:val="en-US"/>
          </w:rPr>
          <w:t xml:space="preserve"> comfort levels</w:t>
        </w:r>
      </w:ins>
      <w:r w:rsidRPr="475CA3D4" w:rsidR="4A0DF248">
        <w:rPr>
          <w:rFonts w:ascii="Linux Libertine O" w:hAnsi="Linux Libertine O" w:eastAsia="Linux Libertine O" w:cs="Linux Libertine O"/>
          <w:sz w:val="18"/>
          <w:szCs w:val="18"/>
          <w:rPrChange w:author="chomphunuch wongphong" w:date="2025-11-07T16:45:00Z" w:id="1282546758">
            <w:rPr>
              <w:rFonts w:ascii="Linux Libertine O" w:hAnsi="Linux Libertine O" w:eastAsia="Linux Libertine O" w:cs="Linux Libertine O"/>
              <w:color w:val="0070C0"/>
              <w:sz w:val="18"/>
              <w:szCs w:val="18"/>
            </w:rPr>
          </w:rPrChange>
        </w:rPr>
        <w:t xml:space="preserve"> across different time periods. </w:t>
      </w:r>
      <w:del w:author="chomphunuch wongphong" w:date="2025-11-08T05:45:42.214Z" w:id="2013939655">
        <w:r w:rsidRPr="475CA3D4" w:rsidDel="4A0DF248">
          <w:rPr>
            <w:rFonts w:ascii="Linux Libertine O" w:hAnsi="Linux Libertine O" w:eastAsia="Linux Libertine O" w:cs="Linux Libertine O"/>
            <w:sz w:val="18"/>
            <w:szCs w:val="18"/>
            <w:rPrChange w:author="chomphunuch wongphong" w:date="2025-11-07T16:45:00Z" w:id="1972664969">
              <w:rPr>
                <w:rFonts w:ascii="Linux Libertine O" w:hAnsi="Linux Libertine O" w:eastAsia="Linux Libertine O" w:cs="Linux Libertine O"/>
                <w:color w:val="0070C0"/>
                <w:sz w:val="18"/>
                <w:szCs w:val="18"/>
              </w:rPr>
            </w:rPrChange>
          </w:rPr>
          <w:delText xml:space="preserve">It was found </w:delText>
        </w:r>
        <w:r w:rsidRPr="475CA3D4" w:rsidDel="4A0DF248">
          <w:rPr>
            <w:rFonts w:ascii="Linux Libertine O" w:hAnsi="Linux Libertine O" w:eastAsia="Linux Libertine O" w:cs="Linux Libertine O"/>
            <w:sz w:val="18"/>
            <w:szCs w:val="18"/>
            <w:rPrChange w:author="chomphunuch wongphong" w:date="2025-11-07T16:45:00Z" w:id="869837310">
              <w:rPr>
                <w:rFonts w:ascii="Linux Libertine O" w:hAnsi="Linux Libertine O" w:eastAsia="Linux Libertine O" w:cs="Linux Libertine O"/>
                <w:color w:val="0070C0"/>
                <w:sz w:val="18"/>
                <w:szCs w:val="18"/>
              </w:rPr>
            </w:rPrChange>
          </w:rPr>
          <w:delText xml:space="preserve">that the afternoon period (12:00–16:00) </w:delText>
        </w:r>
        <w:r w:rsidRPr="475CA3D4" w:rsidDel="4A0DF248">
          <w:rPr>
            <w:rFonts w:ascii="Linux Libertine O" w:hAnsi="Linux Libertine O" w:eastAsia="Linux Libertine O" w:cs="Linux Libertine O"/>
            <w:sz w:val="18"/>
            <w:szCs w:val="18"/>
            <w:rPrChange w:author="chomphunuch wongphong" w:date="2025-11-07T16:45:00Z" w:id="1330130042">
              <w:rPr>
                <w:rFonts w:ascii="Linux Libertine O" w:hAnsi="Linux Libertine O" w:eastAsia="Linux Libertine O" w:cs="Linux Libertine O"/>
                <w:color w:val="0070C0"/>
                <w:sz w:val="18"/>
                <w:szCs w:val="18"/>
              </w:rPr>
            </w:rPrChange>
          </w:rPr>
          <w:delText>exhibited</w:delText>
        </w:r>
        <w:r w:rsidRPr="475CA3D4" w:rsidDel="4A0DF248">
          <w:rPr>
            <w:rFonts w:ascii="Linux Libertine O" w:hAnsi="Linux Libertine O" w:eastAsia="Linux Libertine O" w:cs="Linux Libertine O"/>
            <w:sz w:val="18"/>
            <w:szCs w:val="18"/>
            <w:rPrChange w:author="chomphunuch wongphong" w:date="2025-11-07T16:45:00Z" w:id="1395241140">
              <w:rPr>
                <w:rFonts w:ascii="Linux Libertine O" w:hAnsi="Linux Libertine O" w:eastAsia="Linux Libertine O" w:cs="Linux Libertine O"/>
                <w:color w:val="0070C0"/>
                <w:sz w:val="18"/>
                <w:szCs w:val="18"/>
              </w:rPr>
            </w:rPrChange>
          </w:rPr>
          <w:delText xml:space="preserve"> the highest comfort levels in</w:delText>
        </w:r>
        <w:r w:rsidRPr="475CA3D4" w:rsidDel="4A0DF248">
          <w:rPr>
            <w:rFonts w:ascii="Linux Libertine O" w:hAnsi="Linux Libertine O" w:eastAsia="Linux Libertine O" w:cs="Linux Libertine O"/>
            <w:sz w:val="18"/>
            <w:szCs w:val="18"/>
            <w:rPrChange w:author="chomphunuch wongphong" w:date="2025-11-07T16:45:00Z" w:id="1753488695">
              <w:rPr>
                <w:rFonts w:ascii="Linux Libertine O" w:hAnsi="Linux Libertine O" w:eastAsia="Linux Libertine O" w:cs="Linux Libertine O"/>
                <w:color w:val="0070C0"/>
                <w:sz w:val="18"/>
                <w:szCs w:val="18"/>
              </w:rPr>
            </w:rPrChange>
          </w:rPr>
          <w:delText xml:space="preserve"> </w:delText>
        </w:r>
        <w:r w:rsidRPr="475CA3D4" w:rsidDel="4A0DF248">
          <w:rPr>
            <w:rFonts w:ascii="Linux Libertine O" w:hAnsi="Linux Libertine O" w:eastAsia="Linux Libertine O" w:cs="Linux Libertine O"/>
            <w:sz w:val="18"/>
            <w:szCs w:val="18"/>
            <w:rPrChange w:author="chomphunuch wongphong" w:date="2025-11-07T16:45:00Z" w:id="1575347366">
              <w:rPr>
                <w:rFonts w:ascii="Linux Libertine O" w:hAnsi="Linux Libertine O" w:eastAsia="Linux Libertine O" w:cs="Linux Libertine O"/>
                <w:color w:val="0070C0"/>
                <w:sz w:val="18"/>
                <w:szCs w:val="18"/>
              </w:rPr>
            </w:rPrChange>
          </w:rPr>
          <w:delText>almost all</w:delText>
        </w:r>
        <w:r w:rsidRPr="475CA3D4" w:rsidDel="4A0DF248">
          <w:rPr>
            <w:rFonts w:ascii="Linux Libertine O" w:hAnsi="Linux Libertine O" w:eastAsia="Linux Libertine O" w:cs="Linux Libertine O"/>
            <w:sz w:val="18"/>
            <w:szCs w:val="18"/>
            <w:rPrChange w:author="chomphunuch wongphong" w:date="2025-11-07T16:45:00Z" w:id="503589179">
              <w:rPr>
                <w:rFonts w:ascii="Linux Libertine O" w:hAnsi="Linux Libertine O" w:eastAsia="Linux Libertine O" w:cs="Linux Libertine O"/>
                <w:color w:val="0070C0"/>
                <w:sz w:val="18"/>
                <w:szCs w:val="18"/>
              </w:rPr>
            </w:rPrChange>
          </w:rPr>
          <w:delText xml:space="preserve"> rooms, with Room 7303 recording the highest value at 92.0, classified as </w:delText>
        </w:r>
        <w:r w:rsidRPr="475CA3D4" w:rsidDel="4A0DF248">
          <w:rPr>
            <w:rFonts w:ascii="Linux Libertine O" w:hAnsi="Linux Libertine O" w:eastAsia="Linux Libertine O" w:cs="Linux Libertine O"/>
            <w:i w:val="1"/>
            <w:iCs w:val="1"/>
            <w:sz w:val="18"/>
            <w:szCs w:val="18"/>
            <w:rPrChange w:author="chomphunuch wongphong" w:date="2025-11-07T16:45:00Z" w:id="211853756">
              <w:rPr>
                <w:rFonts w:ascii="Linux Libertine O" w:hAnsi="Linux Libertine O" w:eastAsia="Linux Libertine O" w:cs="Linux Libertine O"/>
                <w:i w:val="1"/>
                <w:iCs w:val="1"/>
                <w:color w:val="0070C0"/>
                <w:sz w:val="18"/>
                <w:szCs w:val="18"/>
              </w:rPr>
            </w:rPrChange>
          </w:rPr>
          <w:delText>Very Comfortable</w:delText>
        </w:r>
        <w:r w:rsidRPr="475CA3D4" w:rsidDel="4A0DF248">
          <w:rPr>
            <w:rFonts w:ascii="Linux Libertine O" w:hAnsi="Linux Libertine O" w:eastAsia="Linux Libertine O" w:cs="Linux Libertine O"/>
            <w:sz w:val="18"/>
            <w:szCs w:val="18"/>
            <w:rPrChange w:author="chomphunuch wongphong" w:date="2025-11-07T16:45:00Z" w:id="745348638">
              <w:rPr>
                <w:rFonts w:ascii="Linux Libertine O" w:hAnsi="Linux Libertine O" w:eastAsia="Linux Libertine O" w:cs="Linux Libertine O"/>
                <w:color w:val="0070C0"/>
                <w:sz w:val="18"/>
                <w:szCs w:val="18"/>
              </w:rPr>
            </w:rPrChange>
          </w:rPr>
          <w:delText xml:space="preserve">, followed by Room 7306 at 84.0 and Room 7301 at 78.0. During the morning period (06:00–11:00), comfort levels ranged from </w:delText>
        </w:r>
        <w:r w:rsidRPr="475CA3D4" w:rsidDel="4A0DF248">
          <w:rPr>
            <w:rFonts w:ascii="Linux Libertine O" w:hAnsi="Linux Libertine O" w:eastAsia="Linux Libertine O" w:cs="Linux Libertine O"/>
            <w:i w:val="1"/>
            <w:iCs w:val="1"/>
            <w:sz w:val="18"/>
            <w:szCs w:val="18"/>
            <w:rPrChange w:author="chomphunuch wongphong" w:date="2025-11-07T16:45:00Z" w:id="1120061565">
              <w:rPr>
                <w:rFonts w:ascii="Linux Libertine O" w:hAnsi="Linux Libertine O" w:eastAsia="Linux Libertine O" w:cs="Linux Libertine O"/>
                <w:i w:val="1"/>
                <w:iCs w:val="1"/>
                <w:color w:val="0070C0"/>
                <w:sz w:val="18"/>
                <w:szCs w:val="18"/>
              </w:rPr>
            </w:rPrChange>
          </w:rPr>
          <w:delText>Acceptable</w:delText>
        </w:r>
        <w:r w:rsidRPr="475CA3D4" w:rsidDel="4A0DF248">
          <w:rPr>
            <w:rFonts w:ascii="Linux Libertine O" w:hAnsi="Linux Libertine O" w:eastAsia="Linux Libertine O" w:cs="Linux Libertine O"/>
            <w:sz w:val="18"/>
            <w:szCs w:val="18"/>
            <w:rPrChange w:author="chomphunuch wongphong" w:date="2025-11-07T16:45:00Z" w:id="407147690">
              <w:rPr>
                <w:rFonts w:ascii="Linux Libertine O" w:hAnsi="Linux Libertine O" w:eastAsia="Linux Libertine O" w:cs="Linux Libertine O"/>
                <w:color w:val="0070C0"/>
                <w:sz w:val="18"/>
                <w:szCs w:val="18"/>
              </w:rPr>
            </w:rPrChange>
          </w:rPr>
          <w:delText xml:space="preserve"> to </w:delText>
        </w:r>
        <w:r w:rsidRPr="475CA3D4" w:rsidDel="4A0DF248">
          <w:rPr>
            <w:rFonts w:ascii="Linux Libertine O" w:hAnsi="Linux Libertine O" w:eastAsia="Linux Libertine O" w:cs="Linux Libertine O"/>
            <w:i w:val="1"/>
            <w:iCs w:val="1"/>
            <w:sz w:val="18"/>
            <w:szCs w:val="18"/>
            <w:rPrChange w:author="chomphunuch wongphong" w:date="2025-11-07T16:45:00Z" w:id="1191990816">
              <w:rPr>
                <w:rFonts w:ascii="Linux Libertine O" w:hAnsi="Linux Libertine O" w:eastAsia="Linux Libertine O" w:cs="Linux Libertine O"/>
                <w:i w:val="1"/>
                <w:iCs w:val="1"/>
                <w:color w:val="0070C0"/>
                <w:sz w:val="18"/>
                <w:szCs w:val="18"/>
              </w:rPr>
            </w:rPrChange>
          </w:rPr>
          <w:delText>Comfortable</w:delText>
        </w:r>
        <w:r w:rsidRPr="475CA3D4" w:rsidDel="4A0DF248">
          <w:rPr>
            <w:rFonts w:ascii="Linux Libertine O" w:hAnsi="Linux Libertine O" w:eastAsia="Linux Libertine O" w:cs="Linux Libertine O"/>
            <w:sz w:val="18"/>
            <w:szCs w:val="18"/>
            <w:rPrChange w:author="chomphunuch wongphong" w:date="2025-11-07T16:45:00Z" w:id="1989527617">
              <w:rPr>
                <w:rFonts w:ascii="Linux Libertine O" w:hAnsi="Linux Libertine O" w:eastAsia="Linux Libertine O" w:cs="Linux Libertine O"/>
                <w:color w:val="0070C0"/>
                <w:sz w:val="18"/>
                <w:szCs w:val="18"/>
              </w:rPr>
            </w:rPrChange>
          </w:rPr>
          <w:delText xml:space="preserve">, with values between 61.3 and 76.8. Rooms 7301, 7302, 7305, and 7306 were in the </w:delText>
        </w:r>
        <w:r w:rsidRPr="475CA3D4" w:rsidDel="4A0DF248">
          <w:rPr>
            <w:rFonts w:ascii="Linux Libertine O" w:hAnsi="Linux Libertine O" w:eastAsia="Linux Libertine O" w:cs="Linux Libertine O"/>
            <w:i w:val="1"/>
            <w:iCs w:val="1"/>
            <w:sz w:val="18"/>
            <w:szCs w:val="18"/>
            <w:rPrChange w:author="chomphunuch wongphong" w:date="2025-11-07T16:45:00Z" w:id="1533856125">
              <w:rPr>
                <w:rFonts w:ascii="Linux Libertine O" w:hAnsi="Linux Libertine O" w:eastAsia="Linux Libertine O" w:cs="Linux Libertine O"/>
                <w:i w:val="1"/>
                <w:iCs w:val="1"/>
                <w:color w:val="0070C0"/>
                <w:sz w:val="18"/>
                <w:szCs w:val="18"/>
              </w:rPr>
            </w:rPrChange>
          </w:rPr>
          <w:delText>Acceptable</w:delText>
        </w:r>
        <w:r w:rsidRPr="475CA3D4" w:rsidDel="4A0DF248">
          <w:rPr>
            <w:rFonts w:ascii="Linux Libertine O" w:hAnsi="Linux Libertine O" w:eastAsia="Linux Libertine O" w:cs="Linux Libertine O"/>
            <w:sz w:val="18"/>
            <w:szCs w:val="18"/>
            <w:rPrChange w:author="chomphunuch wongphong" w:date="2025-11-07T16:45:00Z" w:id="1285558688">
              <w:rPr>
                <w:rFonts w:ascii="Linux Libertine O" w:hAnsi="Linux Libertine O" w:eastAsia="Linux Libertine O" w:cs="Linux Libertine O"/>
                <w:color w:val="0070C0"/>
                <w:sz w:val="18"/>
                <w:szCs w:val="18"/>
              </w:rPr>
            </w:rPrChange>
          </w:rPr>
          <w:delText xml:space="preserve"> range (</w:delText>
        </w:r>
        <w:r w:rsidRPr="475CA3D4" w:rsidDel="4A0DF248">
          <w:rPr>
            <w:rFonts w:ascii="Linux Libertine O" w:hAnsi="Linux Libertine O" w:eastAsia="Linux Libertine O" w:cs="Linux Libertine O"/>
            <w:sz w:val="18"/>
            <w:szCs w:val="18"/>
            <w:rPrChange w:author="chomphunuch wongphong" w:date="2025-11-07T16:45:00Z" w:id="838600797">
              <w:rPr>
                <w:rFonts w:ascii="Linux Libertine O" w:hAnsi="Linux Libertine O" w:eastAsia="Linux Libertine O" w:cs="Linux Libertine O"/>
                <w:color w:val="0070C0"/>
                <w:sz w:val="18"/>
                <w:szCs w:val="18"/>
              </w:rPr>
            </w:rPrChange>
          </w:rPr>
          <w:delText>approximately 61</w:delText>
        </w:r>
        <w:r w:rsidRPr="475CA3D4" w:rsidDel="4A0DF248">
          <w:rPr>
            <w:rFonts w:ascii="Linux Libertine O" w:hAnsi="Linux Libertine O" w:eastAsia="Linux Libertine O" w:cs="Linux Libertine O"/>
            <w:sz w:val="18"/>
            <w:szCs w:val="18"/>
            <w:rPrChange w:author="chomphunuch wongphong" w:date="2025-11-07T16:45:00Z" w:id="1666035444">
              <w:rPr>
                <w:rFonts w:ascii="Linux Libertine O" w:hAnsi="Linux Libertine O" w:eastAsia="Linux Libertine O" w:cs="Linux Libertine O"/>
                <w:color w:val="0070C0"/>
                <w:sz w:val="18"/>
                <w:szCs w:val="18"/>
              </w:rPr>
            </w:rPrChange>
          </w:rPr>
          <w:delText xml:space="preserve">–66), </w:delText>
        </w:r>
        <w:r w:rsidRPr="475CA3D4" w:rsidDel="4A0DF248">
          <w:rPr>
            <w:rFonts w:ascii="Linux Libertine O" w:hAnsi="Linux Libertine O" w:eastAsia="Linux Libertine O" w:cs="Linux Libertine O"/>
            <w:sz w:val="18"/>
            <w:szCs w:val="18"/>
            <w:rPrChange w:author="chomphunuch wongphong" w:date="2025-11-07T16:45:00Z" w:id="1972721887">
              <w:rPr>
                <w:rFonts w:ascii="Linux Libertine O" w:hAnsi="Linux Libertine O" w:eastAsia="Linux Libertine O" w:cs="Linux Libertine O"/>
                <w:color w:val="0070C0"/>
                <w:sz w:val="18"/>
                <w:szCs w:val="18"/>
              </w:rPr>
            </w:rPrChange>
          </w:rPr>
          <w:delText>whereas</w:delText>
        </w:r>
        <w:r w:rsidRPr="475CA3D4" w:rsidDel="4A0DF248">
          <w:rPr>
            <w:rFonts w:ascii="Linux Libertine O" w:hAnsi="Linux Libertine O" w:eastAsia="Linux Libertine O" w:cs="Linux Libertine O"/>
            <w:sz w:val="18"/>
            <w:szCs w:val="18"/>
            <w:rPrChange w:author="chomphunuch wongphong" w:date="2025-11-07T16:45:00Z" w:id="185814476">
              <w:rPr>
                <w:rFonts w:ascii="Linux Libertine O" w:hAnsi="Linux Libertine O" w:eastAsia="Linux Libertine O" w:cs="Linux Libertine O"/>
                <w:color w:val="0070C0"/>
                <w:sz w:val="18"/>
                <w:szCs w:val="18"/>
              </w:rPr>
            </w:rPrChange>
          </w:rPr>
          <w:delText xml:space="preserve"> Rooms 7303, 7304, 7306, and 7308 exhibited higher values within the </w:delText>
        </w:r>
        <w:r w:rsidRPr="475CA3D4" w:rsidDel="4A0DF248">
          <w:rPr>
            <w:rFonts w:ascii="Linux Libertine O" w:hAnsi="Linux Libertine O" w:eastAsia="Linux Libertine O" w:cs="Linux Libertine O"/>
            <w:i w:val="1"/>
            <w:iCs w:val="1"/>
            <w:sz w:val="18"/>
            <w:szCs w:val="18"/>
            <w:rPrChange w:author="chomphunuch wongphong" w:date="2025-11-07T16:45:00Z" w:id="244655409">
              <w:rPr>
                <w:rFonts w:ascii="Linux Libertine O" w:hAnsi="Linux Libertine O" w:eastAsia="Linux Libertine O" w:cs="Linux Libertine O"/>
                <w:i w:val="1"/>
                <w:iCs w:val="1"/>
                <w:color w:val="0070C0"/>
                <w:sz w:val="18"/>
                <w:szCs w:val="18"/>
              </w:rPr>
            </w:rPrChange>
          </w:rPr>
          <w:delText>Comfortable</w:delText>
        </w:r>
        <w:r w:rsidRPr="475CA3D4" w:rsidDel="4A0DF248">
          <w:rPr>
            <w:rFonts w:ascii="Linux Libertine O" w:hAnsi="Linux Libertine O" w:eastAsia="Linux Libertine O" w:cs="Linux Libertine O"/>
            <w:sz w:val="18"/>
            <w:szCs w:val="18"/>
            <w:rPrChange w:author="chomphunuch wongphong" w:date="2025-11-07T16:45:00Z" w:id="710676159">
              <w:rPr>
                <w:rFonts w:ascii="Linux Libertine O" w:hAnsi="Linux Libertine O" w:eastAsia="Linux Libertine O" w:cs="Linux Libertine O"/>
                <w:color w:val="0070C0"/>
                <w:sz w:val="18"/>
                <w:szCs w:val="18"/>
              </w:rPr>
            </w:rPrChange>
          </w:rPr>
          <w:delText xml:space="preserve"> range (71–76). In the evening period (17:00–21:00), Room 7306 recorded the highest comfort level at 78.0, while Room 7301 showed the lowest at 60.5, which is near the lower threshold of the </w:delText>
        </w:r>
        <w:r w:rsidRPr="475CA3D4" w:rsidDel="4A0DF248">
          <w:rPr>
            <w:rFonts w:ascii="Linux Libertine O" w:hAnsi="Linux Libertine O" w:eastAsia="Linux Libertine O" w:cs="Linux Libertine O"/>
            <w:i w:val="1"/>
            <w:iCs w:val="1"/>
            <w:sz w:val="18"/>
            <w:szCs w:val="18"/>
            <w:rPrChange w:author="chomphunuch wongphong" w:date="2025-11-07T16:45:00Z" w:id="1008797469">
              <w:rPr>
                <w:rFonts w:ascii="Linux Libertine O" w:hAnsi="Linux Libertine O" w:eastAsia="Linux Libertine O" w:cs="Linux Libertine O"/>
                <w:i w:val="1"/>
                <w:iCs w:val="1"/>
                <w:color w:val="0070C0"/>
                <w:sz w:val="18"/>
                <w:szCs w:val="18"/>
              </w:rPr>
            </w:rPrChange>
          </w:rPr>
          <w:delText>Acceptable</w:delText>
        </w:r>
        <w:r w:rsidRPr="475CA3D4" w:rsidDel="4A0DF248">
          <w:rPr>
            <w:rFonts w:ascii="Linux Libertine O" w:hAnsi="Linux Libertine O" w:eastAsia="Linux Libertine O" w:cs="Linux Libertine O"/>
            <w:sz w:val="18"/>
            <w:szCs w:val="18"/>
            <w:rPrChange w:author="chomphunuch wongphong" w:date="2025-11-07T16:45:00Z" w:id="2103129412">
              <w:rPr>
                <w:rFonts w:ascii="Linux Libertine O" w:hAnsi="Linux Libertine O" w:eastAsia="Linux Libertine O" w:cs="Linux Libertine O"/>
                <w:color w:val="0070C0"/>
                <w:sz w:val="18"/>
                <w:szCs w:val="18"/>
              </w:rPr>
            </w:rPrChange>
          </w:rPr>
          <w:delText xml:space="preserve"> range. Notably, none of the rooms fell into the </w:delText>
        </w:r>
        <w:r w:rsidRPr="475CA3D4" w:rsidDel="4A0DF248">
          <w:rPr>
            <w:rFonts w:ascii="Linux Libertine O" w:hAnsi="Linux Libertine O" w:eastAsia="Linux Libertine O" w:cs="Linux Libertine O"/>
            <w:i w:val="1"/>
            <w:iCs w:val="1"/>
            <w:sz w:val="18"/>
            <w:szCs w:val="18"/>
            <w:rPrChange w:author="chomphunuch wongphong" w:date="2025-11-07T16:45:00Z" w:id="447158110">
              <w:rPr>
                <w:rFonts w:ascii="Linux Libertine O" w:hAnsi="Linux Libertine O" w:eastAsia="Linux Libertine O" w:cs="Linux Libertine O"/>
                <w:i w:val="1"/>
                <w:iCs w:val="1"/>
                <w:color w:val="0070C0"/>
                <w:sz w:val="18"/>
                <w:szCs w:val="18"/>
              </w:rPr>
            </w:rPrChange>
          </w:rPr>
          <w:delText>Uncomfortable</w:delText>
        </w:r>
        <w:r w:rsidRPr="475CA3D4" w:rsidDel="4A0DF248">
          <w:rPr>
            <w:rFonts w:ascii="Linux Libertine O" w:hAnsi="Linux Libertine O" w:eastAsia="Linux Libertine O" w:cs="Linux Libertine O"/>
            <w:sz w:val="18"/>
            <w:szCs w:val="18"/>
            <w:rPrChange w:author="chomphunuch wongphong" w:date="2025-11-07T16:45:00Z" w:id="2009971032">
              <w:rPr>
                <w:rFonts w:ascii="Linux Libertine O" w:hAnsi="Linux Libertine O" w:eastAsia="Linux Libertine O" w:cs="Linux Libertine O"/>
                <w:color w:val="0070C0"/>
                <w:sz w:val="18"/>
                <w:szCs w:val="18"/>
              </w:rPr>
            </w:rPrChange>
          </w:rPr>
          <w:delText xml:space="preserve"> or </w:delText>
        </w:r>
        <w:r w:rsidRPr="475CA3D4" w:rsidDel="4A0DF248">
          <w:rPr>
            <w:rFonts w:ascii="Linux Libertine O" w:hAnsi="Linux Libertine O" w:eastAsia="Linux Libertine O" w:cs="Linux Libertine O"/>
            <w:i w:val="1"/>
            <w:iCs w:val="1"/>
            <w:sz w:val="18"/>
            <w:szCs w:val="18"/>
            <w:rPrChange w:author="chomphunuch wongphong" w:date="2025-11-07T16:45:00Z" w:id="1865155191">
              <w:rPr>
                <w:rFonts w:ascii="Linux Libertine O" w:hAnsi="Linux Libertine O" w:eastAsia="Linux Libertine O" w:cs="Linux Libertine O"/>
                <w:i w:val="1"/>
                <w:iCs w:val="1"/>
                <w:color w:val="0070C0"/>
                <w:sz w:val="18"/>
                <w:szCs w:val="18"/>
              </w:rPr>
            </w:rPrChange>
          </w:rPr>
          <w:delText>Very Uncomfortable</w:delText>
        </w:r>
        <w:r w:rsidRPr="475CA3D4" w:rsidDel="4A0DF248">
          <w:rPr>
            <w:rFonts w:ascii="Linux Libertine O" w:hAnsi="Linux Libertine O" w:eastAsia="Linux Libertine O" w:cs="Linux Libertine O"/>
            <w:sz w:val="18"/>
            <w:szCs w:val="18"/>
            <w:rPrChange w:author="chomphunuch wongphong" w:date="2025-11-07T16:45:00Z" w:id="2011239008">
              <w:rPr>
                <w:rFonts w:ascii="Linux Libertine O" w:hAnsi="Linux Libertine O" w:eastAsia="Linux Libertine O" w:cs="Linux Libertine O"/>
                <w:color w:val="0070C0"/>
                <w:sz w:val="18"/>
                <w:szCs w:val="18"/>
              </w:rPr>
            </w:rPrChange>
          </w:rPr>
          <w:delText xml:space="preserve"> categories during any </w:delText>
        </w:r>
        <w:r w:rsidRPr="475CA3D4" w:rsidDel="4A0DF248">
          <w:rPr>
            <w:rFonts w:ascii="Linux Libertine O" w:hAnsi="Linux Libertine O" w:eastAsia="Linux Libertine O" w:cs="Linux Libertine O"/>
            <w:sz w:val="18"/>
            <w:szCs w:val="18"/>
            <w:rPrChange w:author="chomphunuch wongphong" w:date="2025-11-07T16:45:00Z" w:id="1016302597">
              <w:rPr>
                <w:rFonts w:ascii="Linux Libertine O" w:hAnsi="Linux Libertine O" w:eastAsia="Linux Libertine O" w:cs="Linux Libertine O"/>
                <w:color w:val="0070C0"/>
                <w:sz w:val="18"/>
                <w:szCs w:val="18"/>
              </w:rPr>
            </w:rPrChange>
          </w:rPr>
          <w:delText>time period</w:delText>
        </w:r>
      </w:del>
      <w:del w:author="chomphunuch wongphong" w:date="2025-11-08T05:45:42.215Z" w:id="1362531940">
        <w:r w:rsidRPr="475CA3D4" w:rsidDel="4A0DF248">
          <w:rPr>
            <w:rFonts w:ascii="Linux Libertine O" w:hAnsi="Linux Libertine O" w:eastAsia="Linux Libertine O" w:cs="Linux Libertine O"/>
            <w:sz w:val="18"/>
            <w:szCs w:val="18"/>
            <w:rPrChange w:author="chomphunuch wongphong" w:date="2025-11-07T16:45:00Z" w:id="639935691">
              <w:rPr>
                <w:rFonts w:ascii="Linux Libertine O" w:hAnsi="Linux Libertine O" w:eastAsia="Linux Libertine O" w:cs="Linux Libertine O"/>
                <w:color w:val="0070C0"/>
                <w:sz w:val="18"/>
                <w:szCs w:val="18"/>
              </w:rPr>
            </w:rPrChange>
          </w:rPr>
          <w:delText>.</w:delText>
        </w:r>
      </w:del>
    </w:p>
    <w:p w:rsidR="746AA0AA" w:rsidP="475CA3D4" w:rsidRDefault="746AA0AA" w14:paraId="23815647" w14:textId="406E9F6A">
      <w:pPr>
        <w:pStyle w:val="Head1"/>
        <w:rPr>
          <w:ins w:author="patchararat wongta" w:date="2025-11-08T04:12:39.338Z" w16du:dateUtc="2025-11-08T04:12:39.338Z" w:id="408753347"/>
          <w:rPrChange w:author="" w16du:dateUtc="2025-11-07T09:45:00Z" w:id="2021867563"/>
        </w:rPr>
        <w:pPrChange w:author="patchararat wongta" w:date="2025-11-07T17:40:02.494Z">
          <w:pPr>
            <w:spacing w:before="240" w:after="240"/>
            <w:ind w:firstLine="720"/>
            <w:jc w:val="both"/>
          </w:pPr>
        </w:pPrChange>
      </w:pPr>
      <w:ins w:author="patchararat wongta" w:date="2025-11-07T17:39:57.869Z" w:id="1381216902">
        <w:r w:rsidRPr="475CA3D4" w:rsidR="746AA0AA">
          <w:rPr>
            <w:rPrChange w:author="patchararat wongta" w:date="2025-11-07T17:40:02.493Z" w:id="701342052">
              <w:rPr>
                <w:rFonts w:ascii="Linux Libertine O" w:hAnsi="Linux Libertine O" w:eastAsia="Linux Libertine O" w:cs="Linux Libertine O"/>
                <w:sz w:val="18"/>
                <w:szCs w:val="18"/>
              </w:rPr>
            </w:rPrChange>
          </w:rPr>
          <w:t>Conclusion</w:t>
        </w:r>
      </w:ins>
    </w:p>
    <w:p w:rsidR="0C83BD31" w:rsidP="475CA3D4" w:rsidRDefault="0C83BD31" w14:noSpellErr="1" w14:paraId="3D3EF25A" w14:textId="4F925ABA">
      <w:pPr>
        <w:pStyle w:val="ParaContinue"/>
        <w:rPr>
          <w:ins w:author="patchararat wongta" w:date="2025-11-08T04:13:15.205Z" w16du:dateUtc="2025-11-08T04:13:15.205Z" w:id="776747805"/>
          <w:rFonts w:ascii="Linux Libertine O" w:hAnsi="Linux Libertine O" w:eastAsia="Linux Libertine O" w:cs="Linux Libertine O"/>
          <w:sz w:val="18"/>
          <w:szCs w:val="18"/>
          <w:rPrChange w:author="" w16du:dateUtc="2025-11-07T09:45:00Z" w:id="1959835301"/>
        </w:rPr>
        <w:pPrChange w:author="patchararat wongta" w:date="2025-11-08T04:12:59.117Z">
          <w:pPr/>
        </w:pPrChange>
      </w:pPr>
      <w:ins w:author="patchararat wongta" w:date="2025-11-08T04:13:15.205Z" w:id="1871690038">
        <w:r w:rsidRPr="475CA3D4" w:rsidR="0C83BD31">
          <w:rPr>
            <w:rFonts w:ascii="Linux Libertine O" w:hAnsi="Linux Libertine O" w:eastAsia="Linux Libertine O" w:cs="Linux Libertine O"/>
            <w:sz w:val="18"/>
            <w:szCs w:val="18"/>
          </w:rPr>
          <w:t xml:space="preserve">The Twin-B model thus paves the way for utilizing HPC profiling to analyze simulation stages that may create bottlenecks or lead to excessive energy consumption. This platform is designed as a prototype to study the efficiency of data exchange and temporal synchronization between differently structured simulators, providing a foundation for future performance optimization strategies, such as reducing energy consumption during data exchange and balancing workloads among subsystems. The high energy usage of co-simulation has environmental impacts, especially when thousands of runs are needed for </w:t>
        </w:r>
        <w:r w:rsidRPr="475CA3D4" w:rsidR="0C83BD31">
          <w:rPr>
            <w:rFonts w:ascii="Linux Libertine O" w:hAnsi="Linux Libertine O" w:eastAsia="Linux Libertine O" w:cs="Linux Libertine O"/>
            <w:sz w:val="18"/>
            <w:szCs w:val="18"/>
          </w:rPr>
          <w:t>optimal</w:t>
        </w:r>
        <w:r w:rsidRPr="475CA3D4" w:rsidR="0C83BD31">
          <w:rPr>
            <w:rFonts w:ascii="Linux Libertine O" w:hAnsi="Linux Libertine O" w:eastAsia="Linux Libertine O" w:cs="Linux Libertine O"/>
            <w:sz w:val="18"/>
            <w:szCs w:val="18"/>
          </w:rPr>
          <w:t xml:space="preserve"> policy or sensitivity analyses, highlighting the trade-off between model accuracy and computational carbon footprint. This research provides a crucial direction for designing energy-efficient simulation and data management systems, aligning with the modern concept of sustainable </w:t>
        </w:r>
        <w:r w:rsidRPr="475CA3D4" w:rsidR="0C83BD31">
          <w:rPr>
            <w:rFonts w:ascii="Linux Libertine O" w:hAnsi="Linux Libertine O" w:eastAsia="Linux Libertine O" w:cs="Linux Libertine O"/>
            <w:sz w:val="18"/>
            <w:szCs w:val="18"/>
          </w:rPr>
          <w:t>computing</w:t>
        </w:r>
        <w:r w:rsidRPr="475CA3D4" w:rsidR="0C83BD31">
          <w:rPr>
            <w:rFonts w:ascii="Linux Libertine O" w:hAnsi="Linux Libertine O" w:eastAsia="Linux Libertine O" w:cs="Linux Libertine O"/>
            <w:sz w:val="18"/>
            <w:szCs w:val="18"/>
          </w:rPr>
          <w:t xml:space="preserve"> and laying the groundwork for sustainable computing in future building energy simulations</w:t>
        </w:r>
        <w:r w:rsidRPr="475CA3D4" w:rsidR="0C83BD31">
          <w:rPr>
            <w:rFonts w:ascii="Linux Libertine O" w:hAnsi="Linux Libertine O" w:eastAsia="Linux Libertine O" w:cs="Linux Libertine O"/>
            <w:sz w:val="18"/>
            <w:szCs w:val="18"/>
          </w:rPr>
          <w:t xml:space="preserve">.  </w:t>
        </w:r>
      </w:ins>
    </w:p>
    <w:p w:rsidR="0C83BD31" w:rsidP="475CA3D4" w:rsidRDefault="0C83BD31" w14:paraId="6BE3D895" w14:textId="302AA433">
      <w:pPr>
        <w:pStyle w:val="ParaContinue"/>
        <w:rPr>
          <w:ins w:author="patchararat wongta" w:date="2025-11-08T04:13:15.205Z" w16du:dateUtc="2025-11-08T04:13:15.205Z" w:id="1558875884"/>
        </w:rPr>
        <w:pPrChange w:author="patchararat wongta" w:date="2025-11-08T04:13:15.207Z">
          <w:pPr/>
        </w:pPrChange>
      </w:pPr>
      <w:ins w:author="patchararat wongta" w:date="2025-11-08T04:13:15.205Z" w:id="354413899">
        <w:r w:rsidRPr="475CA3D4" w:rsidR="0C83BD31">
          <w:rPr>
            <w:rFonts w:ascii="Linux Libertine O" w:hAnsi="Linux Libertine O" w:eastAsia="Linux Libertine O" w:cs="Linux Libertine O"/>
            <w:sz w:val="18"/>
            <w:szCs w:val="18"/>
          </w:rPr>
          <w:t xml:space="preserve">Performance analysis of distributed co-simulation systems is limited by CPU, even with sufficient GPU resources. This is due to three issues. First, excessive synchronization is evident: 547,393 cudaStreamSynchronize calls, representing 66.3% of the total CUDA API time, are interrupted, forcing the CPU to wait for the GPU. Second, data communication operations such as NCCL, AllGather, and AllReduce consume 64.4% of the GPU kernel time, while the execution kernel consumes only 28.3%. This results in more than double the system's data synchronization time. Third, operating system runtime analysis shows that CPU threads wait 6.3 seconds between poll, pthread_cond_wait, and epoll_wait operations, further limiting GPU utilization.  </w:t>
        </w:r>
      </w:ins>
    </w:p>
    <w:p w:rsidR="0C83BD31" w:rsidP="475CA3D4" w:rsidRDefault="0C83BD31" w14:paraId="0FE2C5F7" w14:textId="0D4E5223">
      <w:pPr>
        <w:pStyle w:val="ParaContinue"/>
        <w:rPr>
          <w:ins w:author="patchararat wongta" w:date="2025-11-08T04:13:15.205Z" w16du:dateUtc="2025-11-08T04:13:15.205Z" w:id="1867020292"/>
        </w:rPr>
        <w:pPrChange w:author="patchararat wongta" w:date="2025-11-08T04:13:15.207Z">
          <w:pPr/>
        </w:pPrChange>
      </w:pPr>
      <w:ins w:author="patchararat wongta" w:date="2025-11-08T04:13:15.205Z" w:id="1498901667">
        <w:r w:rsidRPr="475CA3D4" w:rsidR="0C83BD31">
          <w:rPr>
            <w:rFonts w:ascii="Linux Libertine O" w:hAnsi="Linux Libertine O" w:eastAsia="Linux Libertine O" w:cs="Linux Libertine O"/>
            <w:sz w:val="18"/>
            <w:szCs w:val="18"/>
          </w:rPr>
          <w:t xml:space="preserve">To address this challenge, system architectures reduce synchronization frequency and integrate batch operations. Overlaying communication with processing, increasing the transfer buffer size to minimize data transfer events, balancing the load between CPU processes, and implementing more asynchronous operations. To enable continuous GPU utilization and improve the overall performance of the distributed co-simulation system.  </w:t>
        </w:r>
      </w:ins>
    </w:p>
    <w:p w:rsidR="0C83BD31" w:rsidP="475CA3D4" w:rsidRDefault="0C83BD31" w14:paraId="3DB6FC3C" w14:textId="562AE769">
      <w:pPr>
        <w:pStyle w:val="ParaContinue"/>
        <w:rPr>
          <w:ins w:author="patchararat wongta" w:date="2025-11-08T04:13:15.205Z" w16du:dateUtc="2025-11-08T04:13:15.205Z" w:id="816779774"/>
          <w:del w:author="chomphunuch wongphong" w:date="2025-11-08T05:50:18.126Z" w16du:dateUtc="2025-11-08T05:50:18.126Z" w:id="1338322316"/>
          <w:rFonts w:ascii="Linux Libertine O" w:hAnsi="Linux Libertine O" w:eastAsia="Linux Libertine O" w:cs="Linux Libertine O"/>
          <w:sz w:val="18"/>
          <w:szCs w:val="18"/>
        </w:rPr>
        <w:pPrChange w:author="patchararat wongta" w:date="2025-11-08T04:13:15.207Z">
          <w:pPr/>
        </w:pPrChange>
      </w:pPr>
      <w:ins w:author="patchararat wongta" w:date="2025-11-08T04:13:15.205Z" w:id="1339533579">
        <w:del w:author="chomphunuch wongphong" w:date="2025-11-08T05:50:18.126Z" w:id="672857831">
          <w:r w:rsidRPr="475CA3D4" w:rsidDel="0C83BD31">
            <w:rPr>
              <w:rFonts w:ascii="Linux Libertine O" w:hAnsi="Linux Libertine O" w:eastAsia="Linux Libertine O" w:cs="Linux Libertine O"/>
              <w:sz w:val="18"/>
              <w:szCs w:val="18"/>
            </w:rPr>
            <w:delText xml:space="preserve">The analysis uncovered a complex, non-linear relationship between energy consumption and thermal comfort that challenges the assumption that higher energy use necessarily translates to better comfort. Room 7303 exemplified </w:delText>
          </w:r>
          <w:r w:rsidRPr="475CA3D4" w:rsidDel="0C83BD31">
            <w:rPr>
              <w:rFonts w:ascii="Linux Libertine O" w:hAnsi="Linux Libertine O" w:eastAsia="Linux Libertine O" w:cs="Linux Libertine O"/>
              <w:sz w:val="18"/>
              <w:szCs w:val="18"/>
            </w:rPr>
            <w:delText>optimal</w:delText>
          </w:r>
          <w:r w:rsidRPr="475CA3D4" w:rsidDel="0C83BD31">
            <w:rPr>
              <w:rFonts w:ascii="Linux Libertine O" w:hAnsi="Linux Libertine O" w:eastAsia="Linux Libertine O" w:cs="Linux Libertine O"/>
              <w:sz w:val="18"/>
              <w:szCs w:val="18"/>
            </w:rPr>
            <w:delText xml:space="preserve"> efficiency by achieving the highest comfort level (median 80, peak 92.0 during afternoons) while consuming the least energy (5.59 kWh daily average). This </w:delText>
          </w:r>
          <w:r w:rsidRPr="475CA3D4" w:rsidDel="0C83BD31">
            <w:rPr>
              <w:rFonts w:ascii="Linux Libertine O" w:hAnsi="Linux Libertine O" w:eastAsia="Linux Libertine O" w:cs="Linux Libertine O"/>
              <w:sz w:val="18"/>
              <w:szCs w:val="18"/>
            </w:rPr>
            <w:delText>represents</w:delText>
          </w:r>
          <w:r w:rsidRPr="475CA3D4" w:rsidDel="0C83BD31">
            <w:rPr>
              <w:rFonts w:ascii="Linux Libertine O" w:hAnsi="Linux Libertine O" w:eastAsia="Linux Libertine O" w:cs="Linux Libertine O"/>
              <w:sz w:val="18"/>
              <w:szCs w:val="18"/>
            </w:rPr>
            <w:delText xml:space="preserve"> a 39% reduction in energy use compared to the dormitory average of 7.28 kWh, </w:delText>
          </w:r>
          <w:r w:rsidRPr="475CA3D4" w:rsidDel="0C83BD31">
            <w:rPr>
              <w:rFonts w:ascii="Linux Libertine O" w:hAnsi="Linux Libertine O" w:eastAsia="Linux Libertine O" w:cs="Linux Libertine O"/>
              <w:sz w:val="18"/>
              <w:szCs w:val="18"/>
            </w:rPr>
            <w:delText>demonstrating</w:delText>
          </w:r>
          <w:r w:rsidRPr="475CA3D4" w:rsidDel="0C83BD31">
            <w:rPr>
              <w:rFonts w:ascii="Linux Libertine O" w:hAnsi="Linux Libertine O" w:eastAsia="Linux Libertine O" w:cs="Linux Libertine O"/>
              <w:sz w:val="18"/>
              <w:szCs w:val="18"/>
            </w:rPr>
            <w:delText xml:space="preserve"> that superior comfort can be achieved through factors beyond mere energy expenditure</w:delText>
          </w:r>
          <w:r w:rsidRPr="475CA3D4" w:rsidDel="0C83BD31">
            <w:rPr>
              <w:rFonts w:ascii="Linux Libertine O" w:hAnsi="Linux Libertine O" w:eastAsia="Linux Libertine O" w:cs="Linux Libertine O"/>
              <w:sz w:val="18"/>
              <w:szCs w:val="18"/>
            </w:rPr>
            <w:delText xml:space="preserve">.  </w:delText>
          </w:r>
        </w:del>
      </w:ins>
    </w:p>
    <w:p w:rsidR="0C83BD31" w:rsidP="475CA3D4" w:rsidRDefault="0C83BD31" w14:paraId="0844D0AB" w14:textId="26B47CF0">
      <w:pPr>
        <w:pStyle w:val="ParaContinue"/>
        <w:rPr>
          <w:ins w:author="patchararat wongta" w:date="2025-11-08T04:13:15.205Z" w16du:dateUtc="2025-11-08T04:13:15.205Z" w:id="261600382"/>
          <w:del w:author="chomphunuch wongphong" w:date="2025-11-08T05:50:18.125Z" w16du:dateUtc="2025-11-08T05:50:18.125Z" w:id="726628850"/>
          <w:rFonts w:ascii="Linux Libertine O" w:hAnsi="Linux Libertine O" w:eastAsia="Linux Libertine O" w:cs="Linux Libertine O"/>
          <w:sz w:val="18"/>
          <w:szCs w:val="18"/>
        </w:rPr>
        <w:pPrChange w:author="patchararat wongta" w:date="2025-11-08T04:13:15.208Z">
          <w:pPr/>
        </w:pPrChange>
      </w:pPr>
      <w:ins w:author="patchararat wongta" w:date="2025-11-08T04:13:15.205Z" w:id="1172719428">
        <w:del w:author="chomphunuch wongphong" w:date="2025-11-08T05:50:18.125Z" w:id="451371304">
          <w:r w:rsidRPr="475CA3D4" w:rsidDel="0C83BD31">
            <w:rPr>
              <w:rFonts w:ascii="Linux Libertine O" w:hAnsi="Linux Libertine O" w:eastAsia="Linux Libertine O" w:cs="Linux Libertine O"/>
              <w:sz w:val="18"/>
              <w:szCs w:val="18"/>
            </w:rPr>
            <w:delText xml:space="preserve">In stark contrast, Room 7308 </w:delText>
          </w:r>
          <w:r w:rsidRPr="475CA3D4" w:rsidDel="0C83BD31">
            <w:rPr>
              <w:rFonts w:ascii="Linux Libertine O" w:hAnsi="Linux Libertine O" w:eastAsia="Linux Libertine O" w:cs="Linux Libertine O"/>
              <w:sz w:val="18"/>
              <w:szCs w:val="18"/>
            </w:rPr>
            <w:delText>exhibited</w:delText>
          </w:r>
          <w:r w:rsidRPr="475CA3D4" w:rsidDel="0C83BD31">
            <w:rPr>
              <w:rFonts w:ascii="Linux Libertine O" w:hAnsi="Linux Libertine O" w:eastAsia="Linux Libertine O" w:cs="Linux Libertine O"/>
              <w:sz w:val="18"/>
              <w:szCs w:val="18"/>
            </w:rPr>
            <w:delText xml:space="preserve"> the poorest energy efficiency profile, consuming 9.17 kWh daily—64% more than Room 7303—yet delivering the lowest comfort level (median 73). During the critical afternoon period, Room 7308 used 12.9 kWh while achieving a comfort level of only 72.8, </w:delText>
          </w:r>
          <w:r w:rsidRPr="475CA3D4" w:rsidDel="0C83BD31">
            <w:rPr>
              <w:rFonts w:ascii="Linux Libertine O" w:hAnsi="Linux Libertine O" w:eastAsia="Linux Libertine O" w:cs="Linux Libertine O"/>
              <w:sz w:val="18"/>
              <w:szCs w:val="18"/>
            </w:rPr>
            <w:delText>whereas</w:delText>
          </w:r>
          <w:r w:rsidRPr="475CA3D4" w:rsidDel="0C83BD31">
            <w:rPr>
              <w:rFonts w:ascii="Linux Libertine O" w:hAnsi="Linux Libertine O" w:eastAsia="Linux Libertine O" w:cs="Linux Libertine O"/>
              <w:sz w:val="18"/>
              <w:szCs w:val="18"/>
            </w:rPr>
            <w:delText xml:space="preserve"> Room 7303 used merely 8.3 kWh yet reached 92.0. This 55% difference in energy consumption for a 26% better comfort outcome in Room 7303 highlights substantial efficiency disparities driven by multiple factors</w:delText>
          </w:r>
          <w:r w:rsidRPr="475CA3D4" w:rsidDel="0C83BD31">
            <w:rPr>
              <w:rFonts w:ascii="Linux Libertine O" w:hAnsi="Linux Libertine O" w:eastAsia="Linux Libertine O" w:cs="Linux Libertine O"/>
              <w:sz w:val="18"/>
              <w:szCs w:val="18"/>
            </w:rPr>
            <w:delText xml:space="preserve">.  </w:delText>
          </w:r>
        </w:del>
      </w:ins>
    </w:p>
    <w:p w:rsidR="0C83BD31" w:rsidP="475CA3D4" w:rsidRDefault="0C83BD31" w14:paraId="74D14C7F" w14:textId="4AF8290B">
      <w:pPr>
        <w:pStyle w:val="ParaContinue"/>
        <w:rPr>
          <w:ins w:author="patchararat wongta" w:date="2025-11-08T04:13:15.205Z" w16du:dateUtc="2025-11-08T04:13:15.205Z" w:id="1358891263"/>
          <w:del w:author="chomphunuch wongphong" w:date="2025-11-08T05:50:18.124Z" w16du:dateUtc="2025-11-08T05:50:18.124Z" w:id="1198018516"/>
          <w:rFonts w:ascii="Linux Libertine O" w:hAnsi="Linux Libertine O" w:eastAsia="Linux Libertine O" w:cs="Linux Libertine O"/>
          <w:sz w:val="18"/>
          <w:szCs w:val="18"/>
        </w:rPr>
        <w:pPrChange w:author="patchararat wongta" w:date="2025-11-08T04:13:15.208Z">
          <w:pPr/>
        </w:pPrChange>
      </w:pPr>
      <w:ins w:author="patchararat wongta" w:date="2025-11-08T04:13:15.205Z" w:id="669256233">
        <w:del w:author="chomphunuch wongphong" w:date="2025-11-08T05:50:18.125Z" w:id="779974820">
          <w:r w:rsidRPr="475CA3D4" w:rsidDel="0C83BD31">
            <w:rPr>
              <w:rFonts w:ascii="Linux Libertine O" w:hAnsi="Linux Libertine O" w:eastAsia="Linux Libertine O" w:cs="Linux Libertine O"/>
              <w:sz w:val="18"/>
              <w:szCs w:val="18"/>
            </w:rPr>
            <w:delText xml:space="preserve">Several mechanisms may explain these efficiency variations. First, the physical characteristics of rooms significantly </w:delText>
          </w:r>
          <w:r w:rsidRPr="475CA3D4" w:rsidDel="0C83BD31">
            <w:rPr>
              <w:rFonts w:ascii="Linux Libertine O" w:hAnsi="Linux Libertine O" w:eastAsia="Linux Libertine O" w:cs="Linux Libertine O"/>
              <w:sz w:val="18"/>
              <w:szCs w:val="18"/>
            </w:rPr>
            <w:delText>impact</w:delText>
          </w:r>
          <w:r w:rsidRPr="475CA3D4" w:rsidDel="0C83BD31">
            <w:rPr>
              <w:rFonts w:ascii="Linux Libertine O" w:hAnsi="Linux Libertine O" w:eastAsia="Linux Libertine O" w:cs="Linux Libertine O"/>
              <w:sz w:val="18"/>
              <w:szCs w:val="18"/>
            </w:rPr>
            <w:delText xml:space="preserve"> thermal performance. Rooms receiving direct solar radiation, particularly those with south or west-facing windows in tropical climates, experience higher cooling loads. Differences in insulation quality, air infiltration rates through gaps around doors and windows, and the efficiency of installed air conditioning units (which may vary by age, maintenance status, and capacity matching) all contribute to energy performance variations. Room 7303's superior efficiency may stem from favorable orientation, better insulation, newer HVAC equipment, or </w:delText>
          </w:r>
          <w:r w:rsidRPr="475CA3D4" w:rsidDel="0C83BD31">
            <w:rPr>
              <w:rFonts w:ascii="Linux Libertine O" w:hAnsi="Linux Libertine O" w:eastAsia="Linux Libertine O" w:cs="Linux Libertine O"/>
              <w:sz w:val="18"/>
              <w:szCs w:val="18"/>
            </w:rPr>
            <w:delText>optimal</w:delText>
          </w:r>
          <w:r w:rsidRPr="475CA3D4" w:rsidDel="0C83BD31">
            <w:rPr>
              <w:rFonts w:ascii="Linux Libertine O" w:hAnsi="Linux Libertine O" w:eastAsia="Linux Libertine O" w:cs="Linux Libertine O"/>
              <w:sz w:val="18"/>
              <w:szCs w:val="18"/>
            </w:rPr>
            <w:delText xml:space="preserve"> sizing of cooling capacity to room volume. Second, occupant behavior </w:delText>
          </w:r>
          <w:r w:rsidRPr="475CA3D4" w:rsidDel="0C83BD31">
            <w:rPr>
              <w:rFonts w:ascii="Linux Libertine O" w:hAnsi="Linux Libertine O" w:eastAsia="Linux Libertine O" w:cs="Linux Libertine O"/>
              <w:sz w:val="18"/>
              <w:szCs w:val="18"/>
            </w:rPr>
            <w:delText>emerges</w:delText>
          </w:r>
          <w:r w:rsidRPr="475CA3D4" w:rsidDel="0C83BD31">
            <w:rPr>
              <w:rFonts w:ascii="Linux Libertine O" w:hAnsi="Linux Libertine O" w:eastAsia="Linux Libertine O" w:cs="Linux Libertine O"/>
              <w:sz w:val="18"/>
              <w:szCs w:val="18"/>
            </w:rPr>
            <w:delText xml:space="preserve"> as a critical determinant of energy efficiency. The wide standard deviation (1.19 kWh) suggests diverse behavioral patterns. Energy-intensive behaviors include setting aggressive thermostat temperatures (e.g., 20°C vs. 25°C can increase energy use by 20-30%), leaving air conditioning running when absent, simultaneously operating AC while opening windows (observed in preliminary surveys), inadequate use of curtains or blinds to block solar heat gain, and keeping lights on unnecessarily. Room 7308's high consumption despite low comfort may </w:delText>
          </w:r>
          <w:r w:rsidRPr="475CA3D4" w:rsidDel="0C83BD31">
            <w:rPr>
              <w:rFonts w:ascii="Linux Libertine O" w:hAnsi="Linux Libertine O" w:eastAsia="Linux Libertine O" w:cs="Linux Libertine O"/>
              <w:sz w:val="18"/>
              <w:szCs w:val="18"/>
            </w:rPr>
            <w:delText>indicate</w:delText>
          </w:r>
          <w:r w:rsidRPr="475CA3D4" w:rsidDel="0C83BD31">
            <w:rPr>
              <w:rFonts w:ascii="Linux Libertine O" w:hAnsi="Linux Libertine O" w:eastAsia="Linux Libertine O" w:cs="Linux Libertine O"/>
              <w:sz w:val="18"/>
              <w:szCs w:val="18"/>
            </w:rPr>
            <w:delText xml:space="preserve"> maladaptive behaviors such as overcooling attempts that fail due to poor room conditions or occupant absence during peak AC operation. Third, the temporal analysis reveals that the afternoon energy peak (12:00-16:00) across all rooms corresponds with maximum outdoor temperatures and solar radiation in tropical climates. However, the </w:delText>
          </w:r>
          <w:r w:rsidRPr="475CA3D4" w:rsidDel="0C83BD31">
            <w:rPr>
              <w:rFonts w:ascii="Linux Libertine O" w:hAnsi="Linux Libertine O" w:eastAsia="Linux Libertine O" w:cs="Linux Libertine O"/>
              <w:sz w:val="18"/>
              <w:szCs w:val="18"/>
            </w:rPr>
            <w:delText>magnitude</w:delText>
          </w:r>
          <w:r w:rsidRPr="475CA3D4" w:rsidDel="0C83BD31">
            <w:rPr>
              <w:rFonts w:ascii="Linux Libertine O" w:hAnsi="Linux Libertine O" w:eastAsia="Linux Libertine O" w:cs="Linux Libertine O"/>
              <w:sz w:val="18"/>
              <w:szCs w:val="18"/>
            </w:rPr>
            <w:delText xml:space="preserve"> of this peak varies substantially—from 8.3 kWh in Room 7303 to 13.8 kWh in Room 7307—</w:delText>
          </w:r>
          <w:r w:rsidRPr="475CA3D4" w:rsidDel="0C83BD31">
            <w:rPr>
              <w:rFonts w:ascii="Linux Libertine O" w:hAnsi="Linux Libertine O" w:eastAsia="Linux Libertine O" w:cs="Linux Libertine O"/>
              <w:sz w:val="18"/>
              <w:szCs w:val="18"/>
            </w:rPr>
            <w:delText>indicating</w:delText>
          </w:r>
          <w:r w:rsidRPr="475CA3D4" w:rsidDel="0C83BD31">
            <w:rPr>
              <w:rFonts w:ascii="Linux Libertine O" w:hAnsi="Linux Libertine O" w:eastAsia="Linux Libertine O" w:cs="Linux Libertine O"/>
              <w:sz w:val="18"/>
              <w:szCs w:val="18"/>
            </w:rPr>
            <w:delText xml:space="preserve"> differential adaptive capacity. Efficient rooms may </w:delText>
          </w:r>
          <w:r w:rsidRPr="475CA3D4" w:rsidDel="0C83BD31">
            <w:rPr>
              <w:rFonts w:ascii="Linux Libertine O" w:hAnsi="Linux Libertine O" w:eastAsia="Linux Libertine O" w:cs="Linux Libertine O"/>
              <w:sz w:val="18"/>
              <w:szCs w:val="18"/>
            </w:rPr>
            <w:delText>benefit</w:delText>
          </w:r>
          <w:r w:rsidRPr="475CA3D4" w:rsidDel="0C83BD31">
            <w:rPr>
              <w:rFonts w:ascii="Linux Libertine O" w:hAnsi="Linux Libertine O" w:eastAsia="Linux Libertine O" w:cs="Linux Libertine O"/>
              <w:sz w:val="18"/>
              <w:szCs w:val="18"/>
            </w:rPr>
            <w:delText xml:space="preserve"> from thermal mass that dampens peak loads, strategic shading, or occupants who employ behavioral thermoregulation (leaving during hot periods, using fans supplementarily). The evening period presents an intriguing finding: despite lower energy consumption (3.2-6.6 kWh), comfort levels remained respectable (60.5-78.0), with Room 7306 achieving 78.0. This suggests that evening outdoor conditions naturally </w:delText>
          </w:r>
          <w:r w:rsidRPr="475CA3D4" w:rsidDel="0C83BD31">
            <w:rPr>
              <w:rFonts w:ascii="Linux Libertine O" w:hAnsi="Linux Libertine O" w:eastAsia="Linux Libertine O" w:cs="Linux Libertine O"/>
              <w:sz w:val="18"/>
              <w:szCs w:val="18"/>
            </w:rPr>
            <w:delText>facilitate</w:delText>
          </w:r>
          <w:r w:rsidRPr="475CA3D4" w:rsidDel="0C83BD31">
            <w:rPr>
              <w:rFonts w:ascii="Linux Libertine O" w:hAnsi="Linux Libertine O" w:eastAsia="Linux Libertine O" w:cs="Linux Libertine O"/>
              <w:sz w:val="18"/>
              <w:szCs w:val="18"/>
            </w:rPr>
            <w:delText xml:space="preserve"> comfort with minimal mechanical cooling, yet Room 7308 still consumed 6.6 kWh—more than twice Room 7301's 3.2 kWh—without proportional comfort gains. This </w:delText>
          </w:r>
          <w:r w:rsidRPr="475CA3D4" w:rsidDel="0C83BD31">
            <w:rPr>
              <w:rFonts w:ascii="Linux Libertine O" w:hAnsi="Linux Libertine O" w:eastAsia="Linux Libertine O" w:cs="Linux Libertine O"/>
              <w:sz w:val="18"/>
              <w:szCs w:val="18"/>
            </w:rPr>
            <w:delText>indicates</w:delText>
          </w:r>
          <w:r w:rsidRPr="475CA3D4" w:rsidDel="0C83BD31">
            <w:rPr>
              <w:rFonts w:ascii="Linux Libertine O" w:hAnsi="Linux Libertine O" w:eastAsia="Linux Libertine O" w:cs="Linux Libertine O"/>
              <w:sz w:val="18"/>
              <w:szCs w:val="18"/>
            </w:rPr>
            <w:delText xml:space="preserve"> missed opportunities for passive cooling strategies such as natural ventilation during cooler evening hours</w:delText>
          </w:r>
          <w:r w:rsidRPr="475CA3D4" w:rsidDel="0C83BD31">
            <w:rPr>
              <w:rFonts w:ascii="Linux Libertine O" w:hAnsi="Linux Libertine O" w:eastAsia="Linux Libertine O" w:cs="Linux Libertine O"/>
              <w:sz w:val="18"/>
              <w:szCs w:val="18"/>
            </w:rPr>
            <w:delText xml:space="preserve">.  </w:delText>
          </w:r>
        </w:del>
      </w:ins>
    </w:p>
    <w:p w:rsidR="0C83BD31" w:rsidP="475CA3D4" w:rsidRDefault="0C83BD31" w14:paraId="677ACC8B" w14:textId="60A5B23A">
      <w:pPr>
        <w:pStyle w:val="ParaContinue"/>
        <w:rPr>
          <w:del w:author="patchararat wongta" w:date="2025-11-08T04:13:37.664Z" w16du:dateUtc="2025-11-08T04:13:37.664Z" w:id="828276058"/>
          <w:rFonts w:ascii="Linux Libertine O" w:hAnsi="Linux Libertine O" w:eastAsia="Linux Libertine O" w:cs="Linux Libertine O"/>
          <w:sz w:val="18"/>
          <w:szCs w:val="18"/>
        </w:rPr>
        <w:pPrChange w:author="patchararat wongta" w:date="2025-11-08T04:13:15.208Z">
          <w:pPr/>
        </w:pPrChange>
      </w:pPr>
      <w:ins w:author="patchararat wongta" w:date="2025-11-08T04:13:15.205Z" w:id="1985888764">
        <w:del w:author="chomphunuch wongphong" w:date="2025-11-08T05:50:18.124Z" w:id="1800202101">
          <w:r w:rsidRPr="475CA3D4" w:rsidDel="0C83BD31">
            <w:rPr>
              <w:rFonts w:ascii="Linux Libertine O" w:hAnsi="Linux Libertine O" w:eastAsia="Linux Libertine O" w:cs="Linux Libertine O"/>
              <w:sz w:val="18"/>
              <w:szCs w:val="18"/>
            </w:rPr>
            <w:delText xml:space="preserve">The identification of Room 7303 as a best practice exemplar and Rooms 7307-7308 as inefficient outliers </w:delText>
          </w:r>
          <w:r w:rsidRPr="475CA3D4" w:rsidDel="0C83BD31">
            <w:rPr>
              <w:rFonts w:ascii="Linux Libertine O" w:hAnsi="Linux Libertine O" w:eastAsia="Linux Libertine O" w:cs="Linux Libertine O"/>
              <w:sz w:val="18"/>
              <w:szCs w:val="18"/>
            </w:rPr>
            <w:delText>provides</w:delText>
          </w:r>
          <w:r w:rsidRPr="475CA3D4" w:rsidDel="0C83BD31">
            <w:rPr>
              <w:rFonts w:ascii="Linux Libertine O" w:hAnsi="Linux Libertine O" w:eastAsia="Linux Libertine O" w:cs="Linux Libertine O"/>
              <w:sz w:val="18"/>
              <w:szCs w:val="18"/>
            </w:rPr>
            <w:delText xml:space="preserve"> actionable insights for intervention. Investigating the specific conditions and behaviors in Room 7303 could inform dormitory-wide efficiency improvements, potentially reducing average consumption from 7.28 kWh to near 5.59 kWh—a 23% energy savings—while </w:delText>
          </w:r>
          <w:r w:rsidRPr="475CA3D4" w:rsidDel="0C83BD31">
            <w:rPr>
              <w:rFonts w:ascii="Linux Libertine O" w:hAnsi="Linux Libertine O" w:eastAsia="Linux Libertine O" w:cs="Linux Libertine O"/>
              <w:sz w:val="18"/>
              <w:szCs w:val="18"/>
            </w:rPr>
            <w:delText>maintaining</w:delText>
          </w:r>
          <w:r w:rsidRPr="475CA3D4" w:rsidDel="0C83BD31">
            <w:rPr>
              <w:rFonts w:ascii="Linux Libertine O" w:hAnsi="Linux Libertine O" w:eastAsia="Linux Libertine O" w:cs="Linux Libertine O"/>
              <w:sz w:val="18"/>
              <w:szCs w:val="18"/>
            </w:rPr>
            <w:delText xml:space="preserve"> or improving comfort levels.</w:delText>
          </w:r>
        </w:del>
      </w:ins>
    </w:p>
    <w:p w:rsidR="7EE27EBB" w:rsidP="475CA3D4" w:rsidRDefault="7EE27EBB" w14:paraId="2D0098E8" w14:noSpellErr="1" w14:textId="353003EE">
      <w:pPr>
        <w:pStyle w:val="ParaContinue"/>
        <w:spacing w:line="0" w:lineRule="auto"/>
        <w:ind w:left="0" w:hanging="0" w:firstLine="360"/>
        <w:contextualSpacing/>
        <w:rPr>
          <w:rFonts w:ascii="Linux Libertine O" w:hAnsi="Linux Libertine O" w:eastAsia="Linux Libertine O" w:cs="Linux Libertine O"/>
          <w:sz w:val="18"/>
          <w:szCs w:val="18"/>
          <w:rPrChange w:author="" w16du:dateUtc="2025-11-07T09:45:00Z" w:id="554217105">
            <w:rPr>
              <w:color w:val="0070C0"/>
            </w:rPr>
          </w:rPrChange>
        </w:rPr>
      </w:pPr>
      <w:proofErr w:type="gramStart"/>
      <w:proofErr w:type="gramEnd"/>
    </w:p>
    <w:p w:rsidR="48FA79A3" w:rsidP="4C3B8862" w:rsidRDefault="48FA79A3" w14:paraId="5C5E8CC5" w14:textId="0E0F18DD" w14:noSpellErr="1">
      <w:pPr>
        <w:pStyle w:val="ReferenceHead"/>
        <w:rPr>
          <w:ins w:author="patchararat wongta" w:date="2025-11-08T04:26:50.947Z" w16du:dateUtc="2025-11-08T04:26:50.947Z" w:id="570391325"/>
        </w:rPr>
      </w:pPr>
      <w:r w:rsidR="324C1BC0">
        <w:rPr/>
        <w:t>REFERENCES</w:t>
      </w:r>
    </w:p>
    <w:p w:rsidR="5F0F18E2" w:rsidP="475CA3D4" w:rsidRDefault="5F0F18E2" w14:paraId="24491611" w14:textId="4F094D7F">
      <w:pPr>
        <w:pStyle w:val="AckPara"/>
        <w:numPr>
          <w:ilvl w:val="0"/>
          <w:numId w:val="27"/>
        </w:numPr>
        <w:rPr>
          <w:ins w:author="patchararat wongta" w:date="2025-11-08T04:27:57.754Z" w16du:dateUtc="2025-11-08T04:27:57.754Z" w:id="952852581"/>
          <w:sz w:val="14"/>
          <w:szCs w:val="14"/>
        </w:rPr>
        <w:pPrChange w:author="patchararat wongta" w:date="2025-11-08T04:28:37.326Z">
          <w:pPr>
            <w:pStyle w:val="ReferenceHead"/>
          </w:pPr>
        </w:pPrChange>
      </w:pPr>
      <w:ins w:author="patchararat wongta" w:date="2025-11-08T04:27:57.754Z" w:id="489333499">
        <w:r w:rsidRPr="475CA3D4" w:rsidR="5F0F18E2">
          <w:rPr>
            <w:sz w:val="14"/>
            <w:szCs w:val="14"/>
            <w:rPrChange w:author="patchararat wongta" w:date="2025-11-08T04:28:11.017Z" w:id="1726579482"/>
          </w:rPr>
          <w:t xml:space="preserve">Chen, Z., Tao, Z. &amp; Chang, A. A data-driven approach to </w:t>
        </w:r>
        <w:r w:rsidRPr="475CA3D4" w:rsidR="5F0F18E2">
          <w:rPr>
            <w:sz w:val="14"/>
            <w:szCs w:val="14"/>
            <w:rPrChange w:author="patchararat wongta" w:date="2025-11-08T04:28:11.017Z" w:id="1260808937"/>
          </w:rPr>
          <w:t>optimize</w:t>
        </w:r>
        <w:r w:rsidRPr="475CA3D4" w:rsidR="5F0F18E2">
          <w:rPr>
            <w:sz w:val="14"/>
            <w:szCs w:val="14"/>
            <w:rPrChange w:author="patchararat wongta" w:date="2025-11-08T04:28:11.017Z" w:id="1690984174"/>
          </w:rPr>
          <w:t xml:space="preserve"> building energy performance and thermal comfort using machine learning models. ACM International Conference Proceeding Series 464–469 (2021) doi:10.1145/3473714.3473794. </w:t>
        </w:r>
      </w:ins>
    </w:p>
    <w:p w:rsidR="5F0F18E2" w:rsidP="475CA3D4" w:rsidRDefault="5F0F18E2" w14:paraId="7E6555F5" w14:textId="0CBAFF6A">
      <w:pPr>
        <w:pStyle w:val="AckPara"/>
        <w:numPr>
          <w:ilvl w:val="0"/>
          <w:numId w:val="27"/>
        </w:numPr>
        <w:rPr>
          <w:ins w:author="patchararat wongta" w:date="2025-11-08T04:27:57.754Z" w16du:dateUtc="2025-11-08T04:27:57.754Z" w:id="1972728090"/>
          <w:sz w:val="14"/>
          <w:szCs w:val="14"/>
        </w:rPr>
        <w:pPrChange w:author="patchararat wongta" w:date="2025-11-08T04:28:37.326Z">
          <w:pPr/>
        </w:pPrChange>
      </w:pPr>
      <w:ins w:author="patchararat wongta" w:date="2025-11-08T04:27:57.754Z" w:id="2010938219">
        <w:r w:rsidRPr="475CA3D4" w:rsidR="5F0F18E2">
          <w:rPr>
            <w:sz w:val="14"/>
            <w:szCs w:val="14"/>
            <w:rPrChange w:author="patchararat wongta" w:date="2025-11-08T04:28:11.017Z" w:id="292665397"/>
          </w:rPr>
          <w:t xml:space="preserve">Hong, T., Taylor-Lange, S. C., </w:t>
        </w:r>
        <w:r w:rsidRPr="475CA3D4" w:rsidR="5F0F18E2">
          <w:rPr>
            <w:sz w:val="14"/>
            <w:szCs w:val="14"/>
            <w:rPrChange w:author="patchararat wongta" w:date="2025-11-08T04:28:11.017Z" w:id="1669712457"/>
          </w:rPr>
          <w:t>D’Oca</w:t>
        </w:r>
        <w:r w:rsidRPr="475CA3D4" w:rsidR="5F0F18E2">
          <w:rPr>
            <w:sz w:val="14"/>
            <w:szCs w:val="14"/>
            <w:rPrChange w:author="patchararat wongta" w:date="2025-11-08T04:28:11.017Z" w:id="1590892940"/>
          </w:rPr>
          <w:t xml:space="preserve">, S., Yan, D. &amp; </w:t>
        </w:r>
        <w:r w:rsidRPr="475CA3D4" w:rsidR="5F0F18E2">
          <w:rPr>
            <w:sz w:val="14"/>
            <w:szCs w:val="14"/>
            <w:rPrChange w:author="patchararat wongta" w:date="2025-11-08T04:28:11.017Z" w:id="1894996296"/>
          </w:rPr>
          <w:t>Corgnati</w:t>
        </w:r>
        <w:r w:rsidRPr="475CA3D4" w:rsidR="5F0F18E2">
          <w:rPr>
            <w:sz w:val="14"/>
            <w:szCs w:val="14"/>
            <w:rPrChange w:author="patchararat wongta" w:date="2025-11-08T04:28:11.017Z" w:id="1919101457"/>
          </w:rPr>
          <w:t xml:space="preserve">, S. P. Advances in research and applications of energy-related occupant behavior in buildings. Energy and Buildings 116, 694–702 (2016). </w:t>
        </w:r>
      </w:ins>
    </w:p>
    <w:p w:rsidR="5F0F18E2" w:rsidP="475CA3D4" w:rsidRDefault="5F0F18E2" w14:paraId="36F2C516" w14:textId="632B1130">
      <w:pPr>
        <w:pStyle w:val="AckPara"/>
        <w:numPr>
          <w:ilvl w:val="0"/>
          <w:numId w:val="27"/>
        </w:numPr>
        <w:rPr>
          <w:ins w:author="patchararat wongta" w:date="2025-11-08T04:27:57.754Z" w16du:dateUtc="2025-11-08T04:27:57.754Z" w:id="900850482"/>
          <w:sz w:val="14"/>
          <w:szCs w:val="14"/>
        </w:rPr>
        <w:pPrChange w:author="patchararat wongta" w:date="2025-11-08T04:28:37.326Z">
          <w:pPr/>
        </w:pPrChange>
      </w:pPr>
      <w:ins w:author="patchararat wongta" w:date="2025-11-08T04:27:57.754Z" w:id="1636965369">
        <w:r w:rsidRPr="475CA3D4" w:rsidR="5F0F18E2">
          <w:rPr>
            <w:sz w:val="14"/>
            <w:szCs w:val="14"/>
            <w:rPrChange w:author="patchararat wongta" w:date="2025-11-08T04:28:11.018Z" w:id="984471180"/>
          </w:rPr>
          <w:t xml:space="preserve">Delzendeh, E., Wu, S., Lee, A. &amp; Zhou, Y. The impact of occupants’ </w:t>
        </w:r>
        <w:r w:rsidRPr="475CA3D4" w:rsidR="5F0F18E2">
          <w:rPr>
            <w:sz w:val="14"/>
            <w:szCs w:val="14"/>
            <w:rPrChange w:author="patchararat wongta" w:date="2025-11-08T04:28:11.018Z" w:id="1928188080"/>
          </w:rPr>
          <w:t>behaviours</w:t>
        </w:r>
        <w:r w:rsidRPr="475CA3D4" w:rsidR="5F0F18E2">
          <w:rPr>
            <w:sz w:val="14"/>
            <w:szCs w:val="14"/>
            <w:rPrChange w:author="patchararat wongta" w:date="2025-11-08T04:28:11.018Z" w:id="543013146"/>
          </w:rPr>
          <w:t xml:space="preserve"> on building energy analysis: A research review. Renewable and Sustainable Energy Reviews 80, 1061–1071 (2017). </w:t>
        </w:r>
      </w:ins>
    </w:p>
    <w:p w:rsidR="5F0F18E2" w:rsidP="475CA3D4" w:rsidRDefault="5F0F18E2" w14:paraId="02808BDD" w14:textId="1C0BDEEF">
      <w:pPr>
        <w:pStyle w:val="AckPara"/>
        <w:numPr>
          <w:ilvl w:val="0"/>
          <w:numId w:val="27"/>
        </w:numPr>
        <w:rPr>
          <w:ins w:author="patchararat wongta" w:date="2025-11-08T04:27:57.754Z" w16du:dateUtc="2025-11-08T04:27:57.754Z" w:id="1962827458"/>
          <w:sz w:val="14"/>
          <w:szCs w:val="14"/>
        </w:rPr>
        <w:pPrChange w:author="patchararat wongta" w:date="2025-11-08T04:28:37.326Z">
          <w:pPr/>
        </w:pPrChange>
      </w:pPr>
      <w:ins w:author="patchararat wongta" w:date="2025-11-08T04:27:57.754Z" w:id="683380740">
        <w:r w:rsidRPr="475CA3D4" w:rsidR="5F0F18E2">
          <w:rPr>
            <w:sz w:val="14"/>
            <w:szCs w:val="14"/>
            <w:rPrChange w:author="patchararat wongta" w:date="2025-11-08T04:28:11.018Z" w:id="1074074205"/>
          </w:rPr>
          <w:t xml:space="preserve">Gomes, C., Thule, C., Broman, D., Larsen, P. G. &amp; </w:t>
        </w:r>
        <w:r w:rsidRPr="475CA3D4" w:rsidR="5F0F18E2">
          <w:rPr>
            <w:sz w:val="14"/>
            <w:szCs w:val="14"/>
            <w:rPrChange w:author="patchararat wongta" w:date="2025-11-08T04:28:11.018Z" w:id="666718539"/>
          </w:rPr>
          <w:t>Vangheluwe</w:t>
        </w:r>
        <w:r w:rsidRPr="475CA3D4" w:rsidR="5F0F18E2">
          <w:rPr>
            <w:sz w:val="14"/>
            <w:szCs w:val="14"/>
            <w:rPrChange w:author="patchararat wongta" w:date="2025-11-08T04:28:11.018Z" w:id="1485315499"/>
          </w:rPr>
          <w:t xml:space="preserve">, H. Co-Simulation. ACM Computing Surveys 51, 1–33 (2019). </w:t>
        </w:r>
      </w:ins>
    </w:p>
    <w:p w:rsidR="5F0F18E2" w:rsidP="475CA3D4" w:rsidRDefault="5F0F18E2" w14:paraId="2B66EE5D" w14:textId="7E04AAB7">
      <w:pPr>
        <w:pStyle w:val="AckPara"/>
        <w:numPr>
          <w:ilvl w:val="0"/>
          <w:numId w:val="27"/>
        </w:numPr>
        <w:rPr>
          <w:ins w:author="patchararat wongta" w:date="2025-11-08T04:27:57.754Z" w16du:dateUtc="2025-11-08T04:27:57.754Z" w:id="21309748"/>
          <w:sz w:val="14"/>
          <w:szCs w:val="14"/>
        </w:rPr>
        <w:pPrChange w:author="patchararat wongta" w:date="2025-11-08T04:28:37.326Z">
          <w:pPr/>
        </w:pPrChange>
      </w:pPr>
      <w:ins w:author="patchararat wongta" w:date="2025-11-08T04:27:57.754Z" w:id="527238387">
        <w:r w:rsidRPr="475CA3D4" w:rsidR="5F0F18E2">
          <w:rPr>
            <w:sz w:val="14"/>
            <w:szCs w:val="14"/>
            <w:rPrChange w:author="patchararat wongta" w:date="2025-11-08T04:28:11.018Z" w:id="1426051190"/>
          </w:rPr>
          <w:t>Koomey</w:t>
        </w:r>
        <w:r w:rsidRPr="475CA3D4" w:rsidR="5F0F18E2">
          <w:rPr>
            <w:sz w:val="14"/>
            <w:szCs w:val="14"/>
            <w:rPrChange w:author="patchararat wongta" w:date="2025-11-08T04:28:11.018Z" w:id="310928628"/>
          </w:rPr>
          <w:t>,</w:t>
        </w:r>
      </w:ins>
      <w:ins w:author="chomphunuch wongphong" w:date="2025-11-08T05:49:17.917Z" w:id="65126047">
        <w:r w:rsidRPr="475CA3D4" w:rsidR="6EF3961D">
          <w:rPr>
            <w:sz w:val="14"/>
            <w:szCs w:val="14"/>
          </w:rPr>
          <w:t xml:space="preserve"> </w:t>
        </w:r>
      </w:ins>
      <w:ins w:author="patchararat wongta" w:date="2025-11-08T04:27:57.754Z" w:id="144322493">
        <w:del w:author="chomphunuch wongphong" w:date="2025-11-08T05:49:17.16Z" w:id="44617454">
          <w:r w:rsidRPr="475CA3D4" w:rsidDel="5F0F18E2">
            <w:rPr>
              <w:sz w:val="14"/>
              <w:szCs w:val="14"/>
              <w:rPrChange w:author="patchararat wongta" w:date="2025-11-08T04:28:11.018Z" w:id="1942964701"/>
            </w:rPr>
            <w:delText xml:space="preserve"> </w:delText>
          </w:r>
        </w:del>
        <w:r w:rsidRPr="475CA3D4" w:rsidR="5F0F18E2">
          <w:rPr>
            <w:sz w:val="14"/>
            <w:szCs w:val="14"/>
            <w:rPrChange w:author="patchararat wongta" w:date="2025-11-08T04:28:11.018Z" w:id="1544287973"/>
          </w:rPr>
          <w:t xml:space="preserve">J. G. GROWTH IN DATA CENTER ELECTRICITY USE </w:t>
        </w:r>
        <w:r w:rsidRPr="475CA3D4" w:rsidR="5F0F18E2">
          <w:rPr>
            <w:sz w:val="14"/>
            <w:szCs w:val="14"/>
            <w:rPrChange w:author="patchararat wongta" w:date="2025-11-08T04:28:11.018Z" w:id="1845776651"/>
          </w:rPr>
          <w:t>2005 TO 2010</w:t>
        </w:r>
        <w:r w:rsidRPr="475CA3D4" w:rsidR="5F0F18E2">
          <w:rPr>
            <w:sz w:val="14"/>
            <w:szCs w:val="14"/>
            <w:rPrChange w:author="patchararat wongta" w:date="2025-11-08T04:28:11.018Z" w:id="620140388"/>
          </w:rPr>
          <w:t xml:space="preserve">. http://www.koomey.comhttp://www.analyticspress.com/datacenters.html (2011). </w:t>
        </w:r>
      </w:ins>
    </w:p>
    <w:p w:rsidR="5F0F18E2" w:rsidP="475CA3D4" w:rsidRDefault="5F0F18E2" w14:paraId="226258B8" w14:textId="7369A3A6">
      <w:pPr>
        <w:pStyle w:val="AckPara"/>
        <w:numPr>
          <w:ilvl w:val="0"/>
          <w:numId w:val="27"/>
        </w:numPr>
        <w:rPr>
          <w:ins w:author="patchararat wongta" w:date="2025-11-08T04:27:57.754Z" w16du:dateUtc="2025-11-08T04:27:57.754Z" w:id="606063851"/>
          <w:sz w:val="14"/>
          <w:szCs w:val="14"/>
        </w:rPr>
        <w:pPrChange w:author="patchararat wongta" w:date="2025-11-08T04:28:37.327Z">
          <w:pPr/>
        </w:pPrChange>
      </w:pPr>
      <w:ins w:author="patchararat wongta" w:date="2025-11-08T04:27:57.754Z" w:id="1497189220">
        <w:r w:rsidRPr="475CA3D4" w:rsidR="5F0F18E2">
          <w:rPr>
            <w:sz w:val="14"/>
            <w:szCs w:val="14"/>
            <w:rPrChange w:author="patchararat wongta" w:date="2025-11-08T04:28:11.019Z" w:id="980558845"/>
          </w:rPr>
          <w:t xml:space="preserve">Li, Z. et al. Reinforcement learning-based demand response strategy for thermal energy storage air-conditioning </w:t>
        </w:r>
        <w:r w:rsidRPr="475CA3D4" w:rsidR="5F0F18E2">
          <w:rPr>
            <w:sz w:val="14"/>
            <w:szCs w:val="14"/>
            <w:rPrChange w:author="patchararat wongta" w:date="2025-11-08T04:28:11.019Z" w:id="1181970809"/>
          </w:rPr>
          <w:t>system</w:t>
        </w:r>
        <w:r w:rsidRPr="475CA3D4" w:rsidR="5F0F18E2">
          <w:rPr>
            <w:sz w:val="14"/>
            <w:szCs w:val="14"/>
            <w:rPrChange w:author="patchararat wongta" w:date="2025-11-08T04:28:11.019Z" w:id="219368833"/>
          </w:rPr>
          <w:t xml:space="preserve"> considering room temperature and humidity setpoints. Journal of Energy Storage </w:t>
        </w:r>
        <w:r w:rsidRPr="475CA3D4" w:rsidR="5F0F18E2">
          <w:rPr>
            <w:sz w:val="14"/>
            <w:szCs w:val="14"/>
            <w:rPrChange w:author="patchararat wongta" w:date="2025-11-08T04:28:11.019Z" w:id="904508756"/>
          </w:rPr>
          <w:t>72, (</w:t>
        </w:r>
        <w:r w:rsidRPr="475CA3D4" w:rsidR="5F0F18E2">
          <w:rPr>
            <w:sz w:val="14"/>
            <w:szCs w:val="14"/>
            <w:rPrChange w:author="patchararat wongta" w:date="2025-11-08T04:28:11.019Z" w:id="2095616861"/>
          </w:rPr>
          <w:t xml:space="preserve">2023). </w:t>
        </w:r>
      </w:ins>
    </w:p>
    <w:p w:rsidR="5F0F18E2" w:rsidP="475CA3D4" w:rsidRDefault="5F0F18E2" w14:paraId="3019DE80" w14:textId="793CDC13">
      <w:pPr>
        <w:pStyle w:val="AckPara"/>
        <w:numPr>
          <w:ilvl w:val="0"/>
          <w:numId w:val="27"/>
        </w:numPr>
        <w:rPr>
          <w:ins w:author="patchararat wongta" w:date="2025-11-08T04:27:57.754Z" w16du:dateUtc="2025-11-08T04:27:57.754Z" w:id="1697267433"/>
          <w:sz w:val="14"/>
          <w:szCs w:val="14"/>
        </w:rPr>
        <w:pPrChange w:author="patchararat wongta" w:date="2025-11-08T04:28:37.327Z">
          <w:pPr/>
        </w:pPrChange>
      </w:pPr>
      <w:ins w:author="patchararat wongta" w:date="2025-11-08T04:27:57.754Z" w:id="1101361084">
        <w:r w:rsidRPr="475CA3D4" w:rsidR="5F0F18E2">
          <w:rPr>
            <w:sz w:val="14"/>
            <w:szCs w:val="14"/>
            <w:rPrChange w:author="patchararat wongta" w:date="2025-11-08T04:28:11.019Z" w:id="908002135"/>
          </w:rPr>
          <w:t xml:space="preserve">Han, Y., Gao, W., Wang, Z. &amp; Zhao, Q. </w:t>
        </w:r>
        <w:r w:rsidRPr="475CA3D4" w:rsidR="5F0F18E2">
          <w:rPr>
            <w:sz w:val="14"/>
            <w:szCs w:val="14"/>
            <w:rPrChange w:author="patchararat wongta" w:date="2025-11-08T04:28:11.019Z" w:id="845919092"/>
          </w:rPr>
          <w:t>Optimizing</w:t>
        </w:r>
        <w:r w:rsidRPr="475CA3D4" w:rsidR="5F0F18E2">
          <w:rPr>
            <w:sz w:val="14"/>
            <w:szCs w:val="14"/>
            <w:rPrChange w:author="patchararat wongta" w:date="2025-11-08T04:28:11.019Z" w:id="1894833222"/>
          </w:rPr>
          <w:t xml:space="preserve"> grid-interactive buildings demand response: Sequence-based decision-making multi-agent policy decomposition deep reinforcement learning. Energy and Buildings </w:t>
        </w:r>
        <w:r w:rsidRPr="475CA3D4" w:rsidR="5F0F18E2">
          <w:rPr>
            <w:sz w:val="14"/>
            <w:szCs w:val="14"/>
            <w:rPrChange w:author="patchararat wongta" w:date="2025-11-08T04:28:11.019Z" w:id="1501554703"/>
          </w:rPr>
          <w:t>347, (</w:t>
        </w:r>
        <w:r w:rsidRPr="475CA3D4" w:rsidR="5F0F18E2">
          <w:rPr>
            <w:sz w:val="14"/>
            <w:szCs w:val="14"/>
            <w:rPrChange w:author="patchararat wongta" w:date="2025-11-08T04:28:11.019Z" w:id="1804778072"/>
          </w:rPr>
          <w:t xml:space="preserve">2025). </w:t>
        </w:r>
      </w:ins>
    </w:p>
    <w:p w:rsidR="5F0F18E2" w:rsidP="475CA3D4" w:rsidRDefault="5F0F18E2" w14:paraId="3EAE4912" w14:textId="0397D37C">
      <w:pPr>
        <w:pStyle w:val="AckPara"/>
        <w:numPr>
          <w:ilvl w:val="0"/>
          <w:numId w:val="27"/>
        </w:numPr>
        <w:rPr>
          <w:ins w:author="patchararat wongta" w:date="2025-11-08T04:27:57.754Z" w16du:dateUtc="2025-11-08T04:27:57.754Z" w:id="2057186104"/>
          <w:sz w:val="14"/>
          <w:szCs w:val="14"/>
        </w:rPr>
        <w:pPrChange w:author="patchararat wongta" w:date="2025-11-08T04:28:37.327Z">
          <w:pPr/>
        </w:pPrChange>
      </w:pPr>
      <w:ins w:author="patchararat wongta" w:date="2025-11-08T04:27:57.754Z" w:id="1443050396">
        <w:r w:rsidRPr="475CA3D4" w:rsidR="5F0F18E2">
          <w:rPr>
            <w:sz w:val="14"/>
            <w:szCs w:val="14"/>
            <w:rPrChange w:author="patchararat wongta" w:date="2025-11-08T04:28:11.019Z" w:id="2092610132"/>
          </w:rPr>
          <w:t xml:space="preserve">Wang, Y. et al. Investigating the impacts of home energy retrofit on the indoor environment through co-simulation: A UK case study. Journal of Building Engineering </w:t>
        </w:r>
        <w:r w:rsidRPr="475CA3D4" w:rsidR="5F0F18E2">
          <w:rPr>
            <w:sz w:val="14"/>
            <w:szCs w:val="14"/>
            <w:rPrChange w:author="patchararat wongta" w:date="2025-11-08T04:28:11.019Z" w:id="1816889671"/>
          </w:rPr>
          <w:t>100, (</w:t>
        </w:r>
        <w:r w:rsidRPr="475CA3D4" w:rsidR="5F0F18E2">
          <w:rPr>
            <w:sz w:val="14"/>
            <w:szCs w:val="14"/>
            <w:rPrChange w:author="patchararat wongta" w:date="2025-11-08T04:28:11.019Z" w:id="237172937"/>
          </w:rPr>
          <w:t xml:space="preserve">2025). </w:t>
        </w:r>
      </w:ins>
    </w:p>
    <w:p w:rsidR="5F0F18E2" w:rsidP="475CA3D4" w:rsidRDefault="5F0F18E2" w14:paraId="1234B0EB" w14:textId="3771C5DC">
      <w:pPr>
        <w:pStyle w:val="AckPara"/>
        <w:numPr>
          <w:ilvl w:val="0"/>
          <w:numId w:val="27"/>
        </w:numPr>
        <w:rPr>
          <w:ins w:author="patchararat wongta" w:date="2025-11-08T04:27:57.755Z" w16du:dateUtc="2025-11-08T04:27:57.755Z" w:id="778819969"/>
          <w:sz w:val="14"/>
          <w:szCs w:val="14"/>
        </w:rPr>
        <w:pPrChange w:author="patchararat wongta" w:date="2025-11-08T04:28:37.327Z">
          <w:pPr/>
        </w:pPrChange>
      </w:pPr>
      <w:ins w:author="patchararat wongta" w:date="2025-11-08T04:27:57.755Z" w:id="1371027828">
        <w:r w:rsidRPr="475CA3D4" w:rsidR="5F0F18E2">
          <w:rPr>
            <w:sz w:val="14"/>
            <w:szCs w:val="14"/>
            <w:rPrChange w:author="patchararat wongta" w:date="2025-11-08T04:28:11.019Z" w:id="1106342416"/>
          </w:rPr>
          <w:t>Karnouskos</w:t>
        </w:r>
        <w:r w:rsidRPr="475CA3D4" w:rsidR="5F0F18E2">
          <w:rPr>
            <w:sz w:val="14"/>
            <w:szCs w:val="14"/>
            <w:rPrChange w:author="patchararat wongta" w:date="2025-11-08T04:28:11.019Z" w:id="1533511560"/>
          </w:rPr>
          <w:t xml:space="preserve">, S. Cyber-Physical Systems in the </w:t>
        </w:r>
        <w:r w:rsidRPr="475CA3D4" w:rsidR="5F0F18E2">
          <w:rPr>
            <w:sz w:val="14"/>
            <w:szCs w:val="14"/>
            <w:rPrChange w:author="patchararat wongta" w:date="2025-11-08T04:28:11.019Z" w:id="1557301074"/>
          </w:rPr>
          <w:t>SmartGrid</w:t>
        </w:r>
        <w:r w:rsidRPr="475CA3D4" w:rsidR="5F0F18E2">
          <w:rPr>
            <w:sz w:val="14"/>
            <w:szCs w:val="14"/>
            <w:rPrChange w:author="patchararat wongta" w:date="2025-11-08T04:28:11.019Z" w:id="136684936"/>
          </w:rPr>
          <w:t xml:space="preserve">. in 2011 9th IEEE International Conference on Industrial Informatics 20–23 (IEEE, 2011). doi:10.1109/INDIN.2011.6034829. </w:t>
        </w:r>
      </w:ins>
    </w:p>
    <w:p w:rsidR="5F0F18E2" w:rsidP="475CA3D4" w:rsidRDefault="5F0F18E2" w14:paraId="0D32EBFB" w14:textId="1268A6E4">
      <w:pPr>
        <w:pStyle w:val="AckPara"/>
        <w:numPr>
          <w:ilvl w:val="0"/>
          <w:numId w:val="27"/>
        </w:numPr>
        <w:rPr>
          <w:ins w:author="patchararat wongta" w:date="2025-11-08T04:27:57.755Z" w16du:dateUtc="2025-11-08T04:27:57.755Z" w:id="1581948079"/>
          <w:sz w:val="14"/>
          <w:szCs w:val="14"/>
        </w:rPr>
        <w:pPrChange w:author="patchararat wongta" w:date="2025-11-08T04:28:37.327Z">
          <w:pPr/>
        </w:pPrChange>
      </w:pPr>
      <w:ins w:author="patchararat wongta" w:date="2025-11-08T04:27:57.755Z" w:id="47372259">
        <w:r w:rsidRPr="475CA3D4" w:rsidR="5F0F18E2">
          <w:rPr>
            <w:sz w:val="14"/>
            <w:szCs w:val="14"/>
            <w:rPrChange w:author="patchararat wongta" w:date="2025-11-08T04:28:11.02Z" w:id="1053911237"/>
          </w:rPr>
          <w:t>Blochwitz</w:t>
        </w:r>
        <w:r w:rsidRPr="475CA3D4" w:rsidR="5F0F18E2">
          <w:rPr>
            <w:sz w:val="14"/>
            <w:szCs w:val="14"/>
            <w:rPrChange w:author="patchararat wongta" w:date="2025-11-08T04:28:11.02Z" w:id="495275331"/>
          </w:rPr>
          <w:t xml:space="preserve">, </w:t>
        </w:r>
        <w:r w:rsidRPr="475CA3D4" w:rsidR="5F0F18E2">
          <w:rPr>
            <w:sz w:val="14"/>
            <w:szCs w:val="14"/>
            <w:rPrChange w:author="patchararat wongta" w:date="2025-11-08T04:28:11.02Z" w:id="777210660"/>
          </w:rPr>
          <w:t>T. ;</w:t>
        </w:r>
        <w:r w:rsidRPr="475CA3D4" w:rsidR="5F0F18E2">
          <w:rPr>
            <w:sz w:val="14"/>
            <w:szCs w:val="14"/>
            <w:rPrChange w:author="patchararat wongta" w:date="2025-11-08T04:28:11.02Z" w:id="1670249760"/>
          </w:rPr>
          <w:t xml:space="preserve"> et al. Functional Mockup Interface 2.0: The Standard for Tool independent Exchange of Simulation Models. 173–184 (2012) doi:10.3384/ecp12076173. </w:t>
        </w:r>
      </w:ins>
    </w:p>
    <w:p w:rsidR="5F0F18E2" w:rsidP="475CA3D4" w:rsidRDefault="5F0F18E2" w14:paraId="07E66D41" w14:textId="53698905">
      <w:pPr>
        <w:pStyle w:val="AckPara"/>
        <w:numPr>
          <w:ilvl w:val="0"/>
          <w:numId w:val="27"/>
        </w:numPr>
        <w:rPr>
          <w:ins w:author="patchararat wongta" w:date="2025-11-08T04:27:57.755Z" w16du:dateUtc="2025-11-08T04:27:57.755Z" w:id="28658296"/>
          <w:sz w:val="14"/>
          <w:szCs w:val="14"/>
        </w:rPr>
        <w:pPrChange w:author="patchararat wongta" w:date="2025-11-08T04:28:37.327Z">
          <w:pPr/>
        </w:pPrChange>
      </w:pPr>
      <w:ins w:author="patchararat wongta" w:date="2025-11-08T04:27:57.755Z" w:id="676055090">
        <w:r w:rsidRPr="475CA3D4" w:rsidR="5F0F18E2">
          <w:rPr>
            <w:sz w:val="14"/>
            <w:szCs w:val="14"/>
            <w:rPrChange w:author="patchararat wongta" w:date="2025-11-08T04:28:11.02Z" w:id="33858276"/>
          </w:rPr>
          <w:t>Pianpak</w:t>
        </w:r>
        <w:r w:rsidRPr="475CA3D4" w:rsidR="5F0F18E2">
          <w:rPr>
            <w:sz w:val="14"/>
            <w:szCs w:val="14"/>
            <w:rPrChange w:author="patchararat wongta" w:date="2025-11-08T04:28:11.02Z" w:id="1907473748"/>
          </w:rPr>
          <w:t xml:space="preserve">, P., Li, J. &amp; Son, T. C. Load Balancing in Distributed Multi-Agent Path Finder (DMAPF). </w:t>
        </w:r>
      </w:ins>
    </w:p>
    <w:p w:rsidR="5F0F18E2" w:rsidP="475CA3D4" w:rsidRDefault="5F0F18E2" w14:paraId="211D5117" w14:textId="2626320F">
      <w:pPr>
        <w:pStyle w:val="AckPara"/>
        <w:numPr>
          <w:ilvl w:val="0"/>
          <w:numId w:val="27"/>
        </w:numPr>
        <w:rPr>
          <w:ins w:author="patchararat wongta" w:date="2025-11-08T04:27:57.755Z" w16du:dateUtc="2025-11-08T04:27:57.755Z" w:id="4961501"/>
          <w:sz w:val="14"/>
          <w:szCs w:val="14"/>
        </w:rPr>
        <w:pPrChange w:author="patchararat wongta" w:date="2025-11-08T04:28:37.327Z">
          <w:pPr/>
        </w:pPrChange>
      </w:pPr>
      <w:ins w:author="patchararat wongta" w:date="2025-11-08T04:27:57.755Z" w:id="108144535">
        <w:r w:rsidRPr="475CA3D4" w:rsidR="5F0F18E2">
          <w:rPr>
            <w:sz w:val="14"/>
            <w:szCs w:val="14"/>
            <w:rPrChange w:author="patchararat wongta" w:date="2025-11-08T04:28:11.021Z" w:id="650505936"/>
          </w:rPr>
          <w:t xml:space="preserve">Rashid, T. et al. Monotonic Value Function </w:t>
        </w:r>
        <w:r w:rsidRPr="475CA3D4" w:rsidR="5F0F18E2">
          <w:rPr>
            <w:sz w:val="14"/>
            <w:szCs w:val="14"/>
            <w:rPrChange w:author="patchararat wongta" w:date="2025-11-08T04:28:11.021Z" w:id="1493596820"/>
          </w:rPr>
          <w:t>Factorisation</w:t>
        </w:r>
        <w:r w:rsidRPr="475CA3D4" w:rsidR="5F0F18E2">
          <w:rPr>
            <w:sz w:val="14"/>
            <w:szCs w:val="14"/>
            <w:rPrChange w:author="patchararat wongta" w:date="2025-11-08T04:28:11.021Z" w:id="1863532925"/>
          </w:rPr>
          <w:t xml:space="preserve"> for Deep Multi-Agent Reinforcement Learning. Journal of Machine Learning Research 21, 1–51 (2020). </w:t>
        </w:r>
      </w:ins>
    </w:p>
    <w:p w:rsidR="475CA3D4" w:rsidP="475CA3D4" w:rsidRDefault="475CA3D4" w14:paraId="28EDB05A" w14:textId="697214B3">
      <w:pPr>
        <w:pStyle w:val="AckPara"/>
        <w:numPr>
          <w:ilvl w:val="0"/>
          <w:numId w:val="27"/>
        </w:numPr>
        <w:rPr>
          <w:del w:author="patchararat wongta" w:date="2025-11-08T05:06:25.844Z" w16du:dateUtc="2025-11-08T05:06:25.844Z" w:id="727625758"/>
          <w:sz w:val="14"/>
          <w:szCs w:val="14"/>
        </w:rPr>
        <w:pPrChange w:author="patchararat wongta" w:date="2025-11-08T04:28:37.327Z">
          <w:pPr/>
        </w:pPrChange>
      </w:pPr>
    </w:p>
    <w:p w:rsidR="427C27A7" w:rsidP="475CA3D4" w:rsidRDefault="427C27A7" w14:paraId="1299BA26" w14:textId="267B57F9" w14:noSpellErr="1">
      <w:pPr>
        <w:pStyle w:val="Bibentry"/>
        <w:ind w:left="0"/>
        <w:rPr>
          <w:del w:author="patchararat wongta" w:date="2025-11-08T04:26:45.687Z" w16du:dateUtc="2025-11-08T04:26:45.687Z" w:id="1694718251"/>
          <w:rFonts w:ascii="Tahoma" w:hAnsi="Tahoma" w:eastAsia="Tahoma" w:cs="Tahoma"/>
          <w:highlight w:val="green"/>
          <w:rPrChange w:author="chomphunuch wongphong" w:date="2025-11-06T18:54:00Z" w:id="770010444">
            <w:rPr>
              <w:del w:author="patchararat wongta" w:date="2025-11-08T04:26:45.687Z" w16du:dateUtc="2025-11-08T04:26:45.687Z" w:id="116460799"/>
              <w:rFonts w:ascii="Tahoma" w:hAnsi="Tahoma" w:eastAsia="Tahoma" w:cs="Tahoma"/>
              <w:sz w:val="14"/>
              <w:szCs w:val="14"/>
            </w:rPr>
          </w:rPrChange>
        </w:rPr>
        <w:pPrChange w:author="chomphunuch wongphong" w:date="2025-11-06T18:49:00Z" w:id="1550">
          <w:pPr/>
        </w:pPrChange>
      </w:pPr>
      <w:del w:author="patchararat wongta" w:date="2025-11-08T04:26:45.688Z" w:id="500207284">
        <w:r w:rsidRPr="475CA3D4" w:rsidDel="2096725A">
          <w:rPr>
            <w:rFonts w:ascii="Tahoma" w:hAnsi="Tahoma" w:eastAsia="Tahoma" w:cs="Tahoma"/>
            <w:highlight w:val="green"/>
            <w:rPrChange w:author="chomphunuch wongphong" w:date="2025-11-06T18:54:00Z" w:id="1915105882">
              <w:rPr>
                <w:rFonts w:ascii="Tahoma" w:hAnsi="Tahoma" w:eastAsia="Tahoma" w:cs="Tahoma"/>
              </w:rPr>
            </w:rPrChange>
          </w:rPr>
          <w:delText xml:space="preserve">Chen, Z., Tao, Z. &amp; Chang, A. A data-driven approach to </w:delText>
        </w:r>
        <w:r w:rsidRPr="475CA3D4" w:rsidDel="2096725A">
          <w:rPr>
            <w:rFonts w:ascii="Tahoma" w:hAnsi="Tahoma" w:eastAsia="Tahoma" w:cs="Tahoma"/>
            <w:highlight w:val="green"/>
            <w:rPrChange w:author="chomphunuch wongphong" w:date="2025-11-06T18:54:00Z" w:id="1846752816">
              <w:rPr>
                <w:rFonts w:ascii="Tahoma" w:hAnsi="Tahoma" w:eastAsia="Tahoma" w:cs="Tahoma"/>
              </w:rPr>
            </w:rPrChange>
          </w:rPr>
          <w:delText>optimize</w:delText>
        </w:r>
        <w:r w:rsidRPr="475CA3D4" w:rsidDel="2096725A">
          <w:rPr>
            <w:rFonts w:ascii="Tahoma" w:hAnsi="Tahoma" w:eastAsia="Tahoma" w:cs="Tahoma"/>
            <w:highlight w:val="green"/>
            <w:rPrChange w:author="chomphunuch wongphong" w:date="2025-11-06T18:54:00Z" w:id="971706079">
              <w:rPr>
                <w:rFonts w:ascii="Tahoma" w:hAnsi="Tahoma" w:eastAsia="Tahoma" w:cs="Tahoma"/>
              </w:rPr>
            </w:rPrChange>
          </w:rPr>
          <w:delText xml:space="preserve"> building energy performance and thermal comfort using machine learning models. ACM International Conference Proceeding Series 464–469 (2021) doi:10.1145/3473714.3473794.</w:delText>
        </w:r>
      </w:del>
    </w:p>
    <w:p w:rsidR="32C1C2B7" w:rsidP="475CA3D4" w:rsidRDefault="32C1C2B7" w14:paraId="19CEDF2C" w14:textId="7C18E231">
      <w:pPr>
        <w:pStyle w:val="Bibentry"/>
        <w:ind w:left="0"/>
        <w:rPr>
          <w:del w:author="patchararat wongta" w:date="2025-11-08T04:26:45.687Z" w16du:dateUtc="2025-11-08T04:26:45.687Z" w:id="880859857"/>
          <w:rFonts w:ascii="Tahoma" w:hAnsi="Tahoma" w:eastAsia="Tahoma" w:cs="Tahoma"/>
          <w:highlight w:val="green"/>
          <w:rPrChange w:author="chomphunuch wongphong" w:date="2025-11-06T18:55:00Z" w:id="1727615091">
            <w:rPr>
              <w:del w:author="patchararat wongta" w:date="2025-11-08T04:26:45.687Z" w16du:dateUtc="2025-11-08T04:26:45.687Z" w:id="1701208606"/>
              <w:rFonts w:ascii="Tahoma" w:hAnsi="Tahoma" w:eastAsia="Tahoma" w:cs="Tahoma"/>
            </w:rPr>
          </w:rPrChange>
        </w:rPr>
      </w:pPr>
      <w:del w:author="patchararat wongta" w:date="2025-11-08T04:26:45.687Z" w:id="1379289876">
        <w:r w:rsidRPr="475CA3D4" w:rsidDel="59FE9CF1">
          <w:rPr>
            <w:rFonts w:ascii="Tahoma" w:hAnsi="Tahoma" w:eastAsia="Tahoma" w:cs="Tahoma"/>
            <w:highlight w:val="green"/>
            <w:rPrChange w:author="chomphunuch wongphong" w:date="2025-11-06T18:55:00Z" w:id="712996902">
              <w:rPr>
                <w:rFonts w:ascii="Tahoma" w:hAnsi="Tahoma" w:eastAsia="Tahoma" w:cs="Tahoma"/>
              </w:rPr>
            </w:rPrChange>
          </w:rPr>
          <w:delText xml:space="preserve">Hong, T., Taylor-Lange, S. C., </w:delText>
        </w:r>
        <w:r w:rsidRPr="475CA3D4" w:rsidDel="59FE9CF1">
          <w:rPr>
            <w:rFonts w:ascii="Tahoma" w:hAnsi="Tahoma" w:eastAsia="Tahoma" w:cs="Tahoma"/>
            <w:highlight w:val="green"/>
            <w:rPrChange w:author="chomphunuch wongphong" w:date="2025-11-06T18:55:00Z" w:id="1392583569">
              <w:rPr>
                <w:rFonts w:ascii="Tahoma" w:hAnsi="Tahoma" w:eastAsia="Tahoma" w:cs="Tahoma"/>
              </w:rPr>
            </w:rPrChange>
          </w:rPr>
          <w:delText>D’Oca</w:delText>
        </w:r>
        <w:r w:rsidRPr="475CA3D4" w:rsidDel="59FE9CF1">
          <w:rPr>
            <w:rFonts w:ascii="Tahoma" w:hAnsi="Tahoma" w:eastAsia="Tahoma" w:cs="Tahoma"/>
            <w:highlight w:val="green"/>
            <w:rPrChange w:author="chomphunuch wongphong" w:date="2025-11-06T18:55:00Z" w:id="928123777">
              <w:rPr>
                <w:rFonts w:ascii="Tahoma" w:hAnsi="Tahoma" w:eastAsia="Tahoma" w:cs="Tahoma"/>
              </w:rPr>
            </w:rPrChange>
          </w:rPr>
          <w:delText xml:space="preserve">, S., Yan, D. &amp; </w:delText>
        </w:r>
        <w:r w:rsidRPr="475CA3D4" w:rsidDel="59FE9CF1">
          <w:rPr>
            <w:rFonts w:ascii="Tahoma" w:hAnsi="Tahoma" w:eastAsia="Tahoma" w:cs="Tahoma"/>
            <w:highlight w:val="green"/>
            <w:rPrChange w:author="chomphunuch wongphong" w:date="2025-11-06T18:55:00Z" w:id="2026400324">
              <w:rPr>
                <w:rFonts w:ascii="Tahoma" w:hAnsi="Tahoma" w:eastAsia="Tahoma" w:cs="Tahoma"/>
              </w:rPr>
            </w:rPrChange>
          </w:rPr>
          <w:delText>Corgnati</w:delText>
        </w:r>
        <w:r w:rsidRPr="475CA3D4" w:rsidDel="59FE9CF1">
          <w:rPr>
            <w:rFonts w:ascii="Tahoma" w:hAnsi="Tahoma" w:eastAsia="Tahoma" w:cs="Tahoma"/>
            <w:highlight w:val="green"/>
            <w:rPrChange w:author="chomphunuch wongphong" w:date="2025-11-06T18:55:00Z" w:id="347056653">
              <w:rPr>
                <w:rFonts w:ascii="Tahoma" w:hAnsi="Tahoma" w:eastAsia="Tahoma" w:cs="Tahoma"/>
              </w:rPr>
            </w:rPrChange>
          </w:rPr>
          <w:delText>, S. P. Advances in research and applications of energy-related occupant behavior in buildings. Energy and Buildings 116, 694–702 (2016).</w:delText>
        </w:r>
      </w:del>
    </w:p>
    <w:p w:rsidR="32C1C2B7" w:rsidP="475CA3D4" w:rsidRDefault="32C1C2B7" w14:paraId="0C51F955" w14:textId="4B68EFA1">
      <w:pPr>
        <w:pStyle w:val="Bibentry"/>
        <w:ind w:left="0"/>
        <w:rPr>
          <w:del w:author="patchararat wongta" w:date="2025-11-08T04:26:45.687Z" w16du:dateUtc="2025-11-08T04:26:45.687Z" w:id="2107941488"/>
          <w:rFonts w:ascii="Tahoma" w:hAnsi="Tahoma" w:eastAsia="Tahoma" w:cs="Tahoma"/>
          <w:highlight w:val="green"/>
          <w:rPrChange w:author="chomphunuch wongphong" w:date="2025-11-06T18:56:00Z" w:id="1202475310">
            <w:rPr>
              <w:del w:author="patchararat wongta" w:date="2025-11-08T04:26:45.687Z" w16du:dateUtc="2025-11-08T04:26:45.687Z" w:id="101163407"/>
              <w:rFonts w:ascii="Tahoma" w:hAnsi="Tahoma" w:eastAsia="Tahoma" w:cs="Tahoma"/>
            </w:rPr>
          </w:rPrChange>
        </w:rPr>
      </w:pPr>
      <w:del w:author="patchararat wongta" w:date="2025-11-08T04:26:45.687Z" w:id="1747416696">
        <w:r w:rsidRPr="475CA3D4" w:rsidDel="59FE9CF1">
          <w:rPr>
            <w:rFonts w:ascii="Tahoma" w:hAnsi="Tahoma" w:eastAsia="Tahoma" w:cs="Tahoma"/>
            <w:highlight w:val="green"/>
            <w:rPrChange w:author="chomphunuch wongphong" w:date="2025-11-06T18:56:00Z" w:id="1534014299">
              <w:rPr>
                <w:rFonts w:ascii="Tahoma" w:hAnsi="Tahoma" w:eastAsia="Tahoma" w:cs="Tahoma"/>
              </w:rPr>
            </w:rPrChange>
          </w:rPr>
          <w:delText xml:space="preserve">Delzendeh, E., Wu, S., Lee, A. &amp; Zhou, Y. The impact of occupants’ </w:delText>
        </w:r>
        <w:r w:rsidRPr="475CA3D4" w:rsidDel="59FE9CF1">
          <w:rPr>
            <w:rFonts w:ascii="Tahoma" w:hAnsi="Tahoma" w:eastAsia="Tahoma" w:cs="Tahoma"/>
            <w:highlight w:val="green"/>
            <w:rPrChange w:author="chomphunuch wongphong" w:date="2025-11-06T18:56:00Z" w:id="1607391397">
              <w:rPr>
                <w:rFonts w:ascii="Tahoma" w:hAnsi="Tahoma" w:eastAsia="Tahoma" w:cs="Tahoma"/>
              </w:rPr>
            </w:rPrChange>
          </w:rPr>
          <w:delText>behaviours</w:delText>
        </w:r>
        <w:r w:rsidRPr="475CA3D4" w:rsidDel="59FE9CF1">
          <w:rPr>
            <w:rFonts w:ascii="Tahoma" w:hAnsi="Tahoma" w:eastAsia="Tahoma" w:cs="Tahoma"/>
            <w:highlight w:val="green"/>
            <w:rPrChange w:author="chomphunuch wongphong" w:date="2025-11-06T18:56:00Z" w:id="2030554405">
              <w:rPr>
                <w:rFonts w:ascii="Tahoma" w:hAnsi="Tahoma" w:eastAsia="Tahoma" w:cs="Tahoma"/>
              </w:rPr>
            </w:rPrChange>
          </w:rPr>
          <w:delText xml:space="preserve"> on building energy analysis: A research review. Renewable and Sustainable Energy Reviews 80, 1061–1071 (2017).</w:delText>
        </w:r>
      </w:del>
    </w:p>
    <w:p w:rsidR="20DEC769" w:rsidP="475CA3D4" w:rsidRDefault="20DEC769" w14:paraId="41214CC5" w14:textId="41205293" w14:noSpellErr="1">
      <w:pPr>
        <w:pStyle w:val="Bibentry"/>
        <w:ind w:left="0"/>
        <w:rPr>
          <w:del w:author="patchararat wongta" w:date="2025-11-08T04:26:45.686Z" w16du:dateUtc="2025-11-08T04:26:45.686Z" w:id="1096751558"/>
          <w:rFonts w:ascii="Tahoma" w:hAnsi="Tahoma" w:eastAsia="Tahoma" w:cs="Tahoma"/>
          <w:highlight w:val="green"/>
          <w:rPrChange w:author="chomphunuch wongphong" w:date="2025-11-06T18:57:00Z" w:id="1036706193">
            <w:rPr>
              <w:del w:author="patchararat wongta" w:date="2025-11-08T04:26:45.686Z" w16du:dateUtc="2025-11-08T04:26:45.686Z" w:id="1528582195"/>
              <w:rFonts w:ascii="Tahoma" w:hAnsi="Tahoma" w:eastAsia="Tahoma" w:cs="Tahoma"/>
            </w:rPr>
          </w:rPrChange>
        </w:rPr>
      </w:pPr>
      <w:del w:author="patchararat wongta" w:date="2025-11-08T04:26:45.687Z" w:id="2077145976">
        <w:r w:rsidRPr="475CA3D4" w:rsidDel="3BDA1186">
          <w:rPr>
            <w:rFonts w:ascii="Tahoma" w:hAnsi="Tahoma" w:eastAsia="Tahoma" w:cs="Tahoma"/>
            <w:highlight w:val="green"/>
            <w:rPrChange w:author="chomphunuch wongphong" w:date="2025-11-06T18:57:00Z" w:id="1366665733">
              <w:rPr>
                <w:rFonts w:ascii="Tahoma" w:hAnsi="Tahoma" w:eastAsia="Tahoma" w:cs="Tahoma"/>
              </w:rPr>
            </w:rPrChange>
          </w:rPr>
          <w:delText>Yan, D. et al. Occupant behavior modeling for building performance simulation: Current state and future challenges. Energy and Buildings 107, 264–278 (2015).</w:delText>
        </w:r>
      </w:del>
    </w:p>
    <w:p w:rsidR="4E19852A" w:rsidP="475CA3D4" w:rsidRDefault="4E19852A" w14:paraId="56933E29" w14:textId="2E0D5735">
      <w:pPr>
        <w:pStyle w:val="Bibentry"/>
        <w:ind w:left="0"/>
        <w:rPr>
          <w:del w:author="patchararat wongta" w:date="2025-11-08T04:26:45.686Z" w16du:dateUtc="2025-11-08T04:26:45.686Z" w:id="328983432"/>
          <w:rFonts w:ascii="Tahoma" w:hAnsi="Tahoma" w:eastAsia="Tahoma" w:cs="Tahoma"/>
          <w:highlight w:val="green"/>
          <w:rPrChange w:author="chomphunuch wongphong" w:date="2025-11-06T19:01:00Z" w:id="833346616">
            <w:rPr>
              <w:del w:author="patchararat wongta" w:date="2025-11-08T04:26:45.686Z" w16du:dateUtc="2025-11-08T04:26:45.686Z" w:id="957803181"/>
              <w:rFonts w:ascii="Tahoma" w:hAnsi="Tahoma" w:eastAsia="Tahoma" w:cs="Tahoma"/>
            </w:rPr>
          </w:rPrChange>
        </w:rPr>
      </w:pPr>
      <w:del w:author="patchararat wongta" w:date="2025-11-08T04:26:45.686Z" w:id="1554348043">
        <w:r w:rsidRPr="475CA3D4" w:rsidDel="37EBD409">
          <w:rPr>
            <w:rFonts w:ascii="Tahoma" w:hAnsi="Tahoma" w:eastAsia="Tahoma" w:cs="Tahoma"/>
            <w:highlight w:val="green"/>
            <w:rPrChange w:author="chomphunuch wongphong" w:date="2025-11-06T19:01:00Z" w:id="391898264">
              <w:rPr>
                <w:rFonts w:ascii="Tahoma" w:hAnsi="Tahoma" w:eastAsia="Tahoma" w:cs="Tahoma"/>
              </w:rPr>
            </w:rPrChange>
          </w:rPr>
          <w:delText xml:space="preserve">Gomes, C., Thule, C., Broman, D., Larsen, P. G. &amp; </w:delText>
        </w:r>
        <w:r w:rsidRPr="475CA3D4" w:rsidDel="37EBD409">
          <w:rPr>
            <w:rFonts w:ascii="Tahoma" w:hAnsi="Tahoma" w:eastAsia="Tahoma" w:cs="Tahoma"/>
            <w:highlight w:val="green"/>
            <w:rPrChange w:author="chomphunuch wongphong" w:date="2025-11-06T19:01:00Z" w:id="593470691">
              <w:rPr>
                <w:rFonts w:ascii="Tahoma" w:hAnsi="Tahoma" w:eastAsia="Tahoma" w:cs="Tahoma"/>
              </w:rPr>
            </w:rPrChange>
          </w:rPr>
          <w:delText>Vangheluwe</w:delText>
        </w:r>
        <w:r w:rsidRPr="475CA3D4" w:rsidDel="37EBD409">
          <w:rPr>
            <w:rFonts w:ascii="Tahoma" w:hAnsi="Tahoma" w:eastAsia="Tahoma" w:cs="Tahoma"/>
            <w:highlight w:val="green"/>
            <w:rPrChange w:author="chomphunuch wongphong" w:date="2025-11-06T19:01:00Z" w:id="265779037">
              <w:rPr>
                <w:rFonts w:ascii="Tahoma" w:hAnsi="Tahoma" w:eastAsia="Tahoma" w:cs="Tahoma"/>
              </w:rPr>
            </w:rPrChange>
          </w:rPr>
          <w:delText>, H. Co-Simulation. ACM Computing Surveys 51, 1–33 (2019).</w:delText>
        </w:r>
      </w:del>
    </w:p>
    <w:p w:rsidR="601BAA02" w:rsidP="475CA3D4" w:rsidRDefault="601BAA02" w14:paraId="3E9D1D9A" w14:textId="549795F6" w14:noSpellErr="1">
      <w:pPr>
        <w:pStyle w:val="Bibentry"/>
        <w:ind w:left="0"/>
        <w:rPr>
          <w:del w:author="patchararat wongta" w:date="2025-11-08T04:26:45.686Z" w16du:dateUtc="2025-11-08T04:26:45.686Z" w:id="136262319"/>
          <w:rFonts w:ascii="Tahoma" w:hAnsi="Tahoma" w:eastAsia="Tahoma" w:cs="Tahoma"/>
          <w:highlight w:val="green"/>
          <w:rPrChange w:author="chomphunuch wongphong" w:date="2025-11-06T19:09:00Z" w:id="361960315">
            <w:rPr>
              <w:del w:author="patchararat wongta" w:date="2025-11-08T04:26:45.686Z" w16du:dateUtc="2025-11-08T04:26:45.686Z" w:id="1036381409"/>
              <w:rFonts w:ascii="Tahoma" w:hAnsi="Tahoma" w:eastAsia="Tahoma" w:cs="Tahoma"/>
            </w:rPr>
          </w:rPrChange>
        </w:rPr>
      </w:pPr>
      <w:del w:author="patchararat wongta" w:date="2025-11-08T04:26:45.686Z" w:id="648827813">
        <w:r w:rsidRPr="475CA3D4" w:rsidDel="2FF7F091">
          <w:rPr>
            <w:rFonts w:ascii="Tahoma" w:hAnsi="Tahoma" w:eastAsia="Tahoma" w:cs="Tahoma"/>
            <w:highlight w:val="green"/>
            <w:rPrChange w:author="chomphunuch wongphong" w:date="2025-11-06T19:09:00Z" w:id="303808487">
              <w:rPr>
                <w:rFonts w:ascii="Tahoma" w:hAnsi="Tahoma" w:eastAsia="Tahoma" w:cs="Tahoma"/>
              </w:rPr>
            </w:rPrChange>
          </w:rPr>
          <w:delText xml:space="preserve">Schweiger, G. et al. An empirical survey on co-simulation: Promising standards, </w:delText>
        </w:r>
        <w:r w:rsidRPr="475CA3D4" w:rsidDel="2FF7F091">
          <w:rPr>
            <w:rFonts w:ascii="Tahoma" w:hAnsi="Tahoma" w:eastAsia="Tahoma" w:cs="Tahoma"/>
            <w:highlight w:val="green"/>
            <w:rPrChange w:author="chomphunuch wongphong" w:date="2025-11-06T19:09:00Z" w:id="2146884016">
              <w:rPr>
                <w:rFonts w:ascii="Tahoma" w:hAnsi="Tahoma" w:eastAsia="Tahoma" w:cs="Tahoma"/>
              </w:rPr>
            </w:rPrChange>
          </w:rPr>
          <w:delText>challenges</w:delText>
        </w:r>
        <w:r w:rsidRPr="475CA3D4" w:rsidDel="2FF7F091">
          <w:rPr>
            <w:rFonts w:ascii="Tahoma" w:hAnsi="Tahoma" w:eastAsia="Tahoma" w:cs="Tahoma"/>
            <w:highlight w:val="green"/>
            <w:rPrChange w:author="chomphunuch wongphong" w:date="2025-11-06T19:09:00Z" w:id="1529050855">
              <w:rPr>
                <w:rFonts w:ascii="Tahoma" w:hAnsi="Tahoma" w:eastAsia="Tahoma" w:cs="Tahoma"/>
              </w:rPr>
            </w:rPrChange>
          </w:rPr>
          <w:delText xml:space="preserve"> and research needs. Simulation Modelling Practice and Theory 95, 148–163 (2019).</w:delText>
        </w:r>
      </w:del>
    </w:p>
    <w:p w:rsidR="5399D4E2" w:rsidP="475CA3D4" w:rsidRDefault="5399D4E2" w14:paraId="66C499C4" w14:textId="373E46F5" w14:noSpellErr="1">
      <w:pPr>
        <w:pStyle w:val="Bibentry"/>
        <w:ind w:left="0"/>
        <w:rPr>
          <w:del w:author="patchararat wongta" w:date="2025-11-08T04:26:45.686Z" w16du:dateUtc="2025-11-08T04:26:45.686Z" w:id="615415876"/>
          <w:rFonts w:ascii="Tahoma" w:hAnsi="Tahoma" w:eastAsia="Tahoma" w:cs="Tahoma"/>
          <w:highlight w:val="green"/>
          <w:rPrChange w:author="chomphunuch wongphong" w:date="2025-11-06T19:10:00Z" w:id="1606892204">
            <w:rPr>
              <w:del w:author="patchararat wongta" w:date="2025-11-08T04:26:45.686Z" w16du:dateUtc="2025-11-08T04:26:45.686Z" w:id="902927320"/>
              <w:rFonts w:ascii="Tahoma" w:hAnsi="Tahoma" w:eastAsia="Tahoma" w:cs="Tahoma"/>
            </w:rPr>
          </w:rPrChange>
        </w:rPr>
      </w:pPr>
      <w:del w:author="patchararat wongta" w:date="2025-11-08T04:26:45.686Z" w:id="350111002">
        <w:r w:rsidRPr="475CA3D4" w:rsidDel="0CCED6E5">
          <w:rPr>
            <w:rFonts w:ascii="Tahoma" w:hAnsi="Tahoma" w:eastAsia="Tahoma" w:cs="Tahoma"/>
            <w:highlight w:val="green"/>
            <w:rPrChange w:author="chomphunuch wongphong" w:date="2025-11-06T19:10:00Z" w:id="1300327075">
              <w:rPr>
                <w:rFonts w:ascii="Tahoma" w:hAnsi="Tahoma" w:eastAsia="Tahoma" w:cs="Tahoma"/>
              </w:rPr>
            </w:rPrChange>
          </w:rPr>
          <w:delText>Koomey</w:delText>
        </w:r>
        <w:r w:rsidRPr="475CA3D4" w:rsidDel="0CCED6E5">
          <w:rPr>
            <w:rFonts w:ascii="Tahoma" w:hAnsi="Tahoma" w:eastAsia="Tahoma" w:cs="Tahoma"/>
            <w:highlight w:val="green"/>
            <w:rPrChange w:author="chomphunuch wongphong" w:date="2025-11-06T19:10:00Z" w:id="96664884">
              <w:rPr>
                <w:rFonts w:ascii="Tahoma" w:hAnsi="Tahoma" w:eastAsia="Tahoma" w:cs="Tahoma"/>
              </w:rPr>
            </w:rPrChange>
          </w:rPr>
          <w:delText xml:space="preserve">, J. G. GROWTH IN DATA CENTER ELECTRICITY USE </w:delText>
        </w:r>
        <w:r w:rsidRPr="475CA3D4" w:rsidDel="0CCED6E5">
          <w:rPr>
            <w:rFonts w:ascii="Tahoma" w:hAnsi="Tahoma" w:eastAsia="Tahoma" w:cs="Tahoma"/>
            <w:highlight w:val="green"/>
            <w:rPrChange w:author="chomphunuch wongphong" w:date="2025-11-06T19:10:00Z" w:id="1436535032">
              <w:rPr>
                <w:rFonts w:ascii="Tahoma" w:hAnsi="Tahoma" w:eastAsia="Tahoma" w:cs="Tahoma"/>
              </w:rPr>
            </w:rPrChange>
          </w:rPr>
          <w:delText>2005 TO 2010</w:delText>
        </w:r>
        <w:r w:rsidRPr="475CA3D4" w:rsidDel="0CCED6E5">
          <w:rPr>
            <w:rFonts w:ascii="Tahoma" w:hAnsi="Tahoma" w:eastAsia="Tahoma" w:cs="Tahoma"/>
            <w:highlight w:val="green"/>
            <w:rPrChange w:author="chomphunuch wongphong" w:date="2025-11-06T19:10:00Z" w:id="119911557">
              <w:rPr>
                <w:rFonts w:ascii="Tahoma" w:hAnsi="Tahoma" w:eastAsia="Tahoma" w:cs="Tahoma"/>
              </w:rPr>
            </w:rPrChange>
          </w:rPr>
          <w:delText>. http://www.koomey.comhttp://www.analyticspress.com/datacenters.html (2011).</w:delText>
        </w:r>
      </w:del>
    </w:p>
    <w:p w:rsidR="02B2A6B4" w:rsidP="475CA3D4" w:rsidRDefault="02B2A6B4" w14:paraId="351C1D7D" w14:noSpellErr="1" w14:textId="3457B5AD">
      <w:pPr>
        <w:pStyle w:val="Bibentry"/>
        <w:ind/>
        <w:rPr>
          <w:del w:author="patchararat wongta" w:date="2025-11-08T04:26:45.686Z" w16du:dateUtc="2025-11-08T04:26:45.686Z" w:id="1347904635"/>
          <w:rFonts w:ascii="Tahoma" w:hAnsi="Tahoma" w:eastAsia="Tahoma" w:cs="Tahoma"/>
          <w:highlight w:val="green"/>
          <w:rPrChange w:author="chomphunuch wongphong" w:date="2025-11-06T19:21:00Z" w:id="826523298">
            <w:rPr>
              <w:del w:author="patchararat wongta" w:date="2025-11-08T04:26:45.686Z" w16du:dateUtc="2025-11-08T04:26:45.686Z" w:id="2066994789"/>
              <w:rFonts w:ascii="Tahoma" w:hAnsi="Tahoma" w:eastAsia="Tahoma" w:cs="Tahoma"/>
            </w:rPr>
          </w:rPrChange>
        </w:rPr>
      </w:pPr>
      <w:del w:author="patchararat wongta" w:date="2025-11-08T04:26:45.686Z" w:id="469940486">
        <w:r w:rsidRPr="475CA3D4" w:rsidDel="3EAD1503">
          <w:rPr>
            <w:rFonts w:ascii="Tahoma" w:hAnsi="Tahoma" w:eastAsia="Tahoma" w:cs="Tahoma"/>
            <w:highlight w:val="green"/>
            <w:rPrChange w:author="chomphunuch wongphong" w:date="2025-11-06T19:21:00Z" w:id="1780748470">
              <w:rPr>
                <w:rFonts w:ascii="Tahoma" w:hAnsi="Tahoma" w:eastAsia="Tahoma" w:cs="Tahoma"/>
              </w:rPr>
            </w:rPrChange>
          </w:rPr>
          <w:delText xml:space="preserve">Li, Z. et al. Reinforcement learning-based demand response strategy for thermal energy storage air-conditioning </w:delText>
        </w:r>
        <w:r w:rsidRPr="475CA3D4" w:rsidDel="3EAD1503">
          <w:rPr>
            <w:rFonts w:ascii="Tahoma" w:hAnsi="Tahoma" w:eastAsia="Tahoma" w:cs="Tahoma"/>
            <w:highlight w:val="green"/>
            <w:rPrChange w:author="chomphunuch wongphong" w:date="2025-11-06T19:21:00Z" w:id="759444068">
              <w:rPr>
                <w:rFonts w:ascii="Tahoma" w:hAnsi="Tahoma" w:eastAsia="Tahoma" w:cs="Tahoma"/>
              </w:rPr>
            </w:rPrChange>
          </w:rPr>
          <w:delText>system</w:delText>
        </w:r>
        <w:r w:rsidRPr="475CA3D4" w:rsidDel="3EAD1503">
          <w:rPr>
            <w:rFonts w:ascii="Tahoma" w:hAnsi="Tahoma" w:eastAsia="Tahoma" w:cs="Tahoma"/>
            <w:highlight w:val="green"/>
            <w:rPrChange w:author="chomphunuch wongphong" w:date="2025-11-06T19:21:00Z" w:id="598507725">
              <w:rPr>
                <w:rFonts w:ascii="Tahoma" w:hAnsi="Tahoma" w:eastAsia="Tahoma" w:cs="Tahoma"/>
              </w:rPr>
            </w:rPrChange>
          </w:rPr>
          <w:delText xml:space="preserve"> considering room temperature and humidity setpoints. Journal of Energy Storage </w:delText>
        </w:r>
        <w:r w:rsidRPr="475CA3D4" w:rsidDel="3EAD1503">
          <w:rPr>
            <w:rFonts w:ascii="Tahoma" w:hAnsi="Tahoma" w:eastAsia="Tahoma" w:cs="Tahoma"/>
            <w:highlight w:val="green"/>
            <w:rPrChange w:author="chomphunuch wongphong" w:date="2025-11-06T19:21:00Z" w:id="1296095124">
              <w:rPr>
                <w:rFonts w:ascii="Tahoma" w:hAnsi="Tahoma" w:eastAsia="Tahoma" w:cs="Tahoma"/>
              </w:rPr>
            </w:rPrChange>
          </w:rPr>
          <w:delText>72, (</w:delText>
        </w:r>
        <w:r w:rsidRPr="475CA3D4" w:rsidDel="3EAD1503">
          <w:rPr>
            <w:rFonts w:ascii="Tahoma" w:hAnsi="Tahoma" w:eastAsia="Tahoma" w:cs="Tahoma"/>
            <w:highlight w:val="green"/>
            <w:rPrChange w:author="chomphunuch wongphong" w:date="2025-11-06T19:21:00Z" w:id="3038358">
              <w:rPr>
                <w:rFonts w:ascii="Tahoma" w:hAnsi="Tahoma" w:eastAsia="Tahoma" w:cs="Tahoma"/>
              </w:rPr>
            </w:rPrChange>
          </w:rPr>
          <w:delText>2023).</w:delText>
        </w:r>
      </w:del>
    </w:p>
    <w:p w:rsidR="6375D904" w:rsidP="475CA3D4" w:rsidRDefault="6375D904" w14:paraId="120DEDE2" w14:textId="5711135E" w14:noSpellErr="1">
      <w:pPr>
        <w:pStyle w:val="Bibentry"/>
        <w:ind w:left="0"/>
        <w:rPr>
          <w:del w:author="patchararat wongta" w:date="2025-11-08T04:26:45.686Z" w16du:dateUtc="2025-11-08T04:26:45.686Z" w:id="246739478"/>
          <w:rFonts w:ascii="Tahoma" w:hAnsi="Tahoma" w:eastAsia="Tahoma" w:cs="Tahoma"/>
          <w:highlight w:val="green"/>
          <w:rPrChange w:author="chomphunuch wongphong" w:date="2025-11-06T19:24:00Z" w:id="1613187544">
            <w:rPr>
              <w:del w:author="patchararat wongta" w:date="2025-11-08T04:26:45.686Z" w16du:dateUtc="2025-11-08T04:26:45.686Z" w:id="1014010154"/>
              <w:rFonts w:ascii="Tahoma" w:hAnsi="Tahoma" w:eastAsia="Tahoma" w:cs="Tahoma"/>
            </w:rPr>
          </w:rPrChange>
        </w:rPr>
      </w:pPr>
      <w:del w:author="patchararat wongta" w:date="2025-11-08T04:26:45.686Z" w:id="368407076">
        <w:r w:rsidRPr="475CA3D4" w:rsidDel="10AB0D23">
          <w:rPr>
            <w:rFonts w:ascii="Tahoma" w:hAnsi="Tahoma" w:eastAsia="Tahoma" w:cs="Tahoma"/>
            <w:highlight w:val="green"/>
            <w:rPrChange w:author="chomphunuch wongphong" w:date="2025-11-06T19:24:00Z" w:id="258262367">
              <w:rPr>
                <w:rFonts w:ascii="Tahoma" w:hAnsi="Tahoma" w:eastAsia="Tahoma" w:cs="Tahoma"/>
              </w:rPr>
            </w:rPrChange>
          </w:rPr>
          <w:delText xml:space="preserve">Han, Y., Gao, W., Wang, Z. &amp; Zhao, Q. </w:delText>
        </w:r>
        <w:r w:rsidRPr="475CA3D4" w:rsidDel="10AB0D23">
          <w:rPr>
            <w:rFonts w:ascii="Tahoma" w:hAnsi="Tahoma" w:eastAsia="Tahoma" w:cs="Tahoma"/>
            <w:highlight w:val="green"/>
            <w:rPrChange w:author="chomphunuch wongphong" w:date="2025-11-06T19:24:00Z" w:id="60952155">
              <w:rPr>
                <w:rFonts w:ascii="Tahoma" w:hAnsi="Tahoma" w:eastAsia="Tahoma" w:cs="Tahoma"/>
              </w:rPr>
            </w:rPrChange>
          </w:rPr>
          <w:delText>Optimizing</w:delText>
        </w:r>
        <w:r w:rsidRPr="475CA3D4" w:rsidDel="10AB0D23">
          <w:rPr>
            <w:rFonts w:ascii="Tahoma" w:hAnsi="Tahoma" w:eastAsia="Tahoma" w:cs="Tahoma"/>
            <w:highlight w:val="green"/>
            <w:rPrChange w:author="chomphunuch wongphong" w:date="2025-11-06T19:24:00Z" w:id="1387393623">
              <w:rPr>
                <w:rFonts w:ascii="Tahoma" w:hAnsi="Tahoma" w:eastAsia="Tahoma" w:cs="Tahoma"/>
              </w:rPr>
            </w:rPrChange>
          </w:rPr>
          <w:delText xml:space="preserve"> grid-interactive buildings demand response: Sequence-based decision-making multi-agent policy decomposition deep reinforcement learning. Energy and Buildings </w:delText>
        </w:r>
        <w:r w:rsidRPr="475CA3D4" w:rsidDel="10AB0D23">
          <w:rPr>
            <w:rFonts w:ascii="Tahoma" w:hAnsi="Tahoma" w:eastAsia="Tahoma" w:cs="Tahoma"/>
            <w:highlight w:val="green"/>
            <w:rPrChange w:author="chomphunuch wongphong" w:date="2025-11-06T19:24:00Z" w:id="717893522">
              <w:rPr>
                <w:rFonts w:ascii="Tahoma" w:hAnsi="Tahoma" w:eastAsia="Tahoma" w:cs="Tahoma"/>
              </w:rPr>
            </w:rPrChange>
          </w:rPr>
          <w:delText>347, (</w:delText>
        </w:r>
        <w:r w:rsidRPr="475CA3D4" w:rsidDel="10AB0D23">
          <w:rPr>
            <w:rFonts w:ascii="Tahoma" w:hAnsi="Tahoma" w:eastAsia="Tahoma" w:cs="Tahoma"/>
            <w:highlight w:val="green"/>
            <w:rPrChange w:author="chomphunuch wongphong" w:date="2025-11-06T19:24:00Z" w:id="2013033580">
              <w:rPr>
                <w:rFonts w:ascii="Tahoma" w:hAnsi="Tahoma" w:eastAsia="Tahoma" w:cs="Tahoma"/>
              </w:rPr>
            </w:rPrChange>
          </w:rPr>
          <w:delText>2025).</w:delText>
        </w:r>
      </w:del>
    </w:p>
    <w:p w:rsidR="6467DE66" w:rsidP="475CA3D4" w:rsidRDefault="6467DE66" w14:paraId="29EA658D" w14:textId="310EE443" w14:noSpellErr="1">
      <w:pPr>
        <w:pStyle w:val="Bibentry"/>
        <w:ind w:left="0"/>
        <w:rPr>
          <w:del w:author="patchararat wongta" w:date="2025-11-08T04:26:45.686Z" w16du:dateUtc="2025-11-08T04:26:45.686Z" w:id="311040421"/>
          <w:rFonts w:ascii="Tahoma" w:hAnsi="Tahoma" w:eastAsia="Tahoma" w:cs="Tahoma"/>
          <w:highlight w:val="green"/>
          <w:rPrChange w:author="chomphunuch wongphong" w:date="2025-11-06T19:27:00Z" w:id="1854480779">
            <w:rPr>
              <w:del w:author="patchararat wongta" w:date="2025-11-08T04:26:45.686Z" w16du:dateUtc="2025-11-08T04:26:45.686Z" w:id="1125974741"/>
              <w:rFonts w:ascii="Tahoma" w:hAnsi="Tahoma" w:eastAsia="Tahoma" w:cs="Tahoma"/>
            </w:rPr>
          </w:rPrChange>
        </w:rPr>
      </w:pPr>
      <w:del w:author="patchararat wongta" w:date="2025-11-08T04:26:45.686Z" w:id="676953131">
        <w:r w:rsidRPr="475CA3D4" w:rsidDel="7F2C2FEE">
          <w:rPr>
            <w:rFonts w:ascii="Tahoma" w:hAnsi="Tahoma" w:eastAsia="Tahoma" w:cs="Tahoma"/>
            <w:highlight w:val="green"/>
            <w:rPrChange w:author="chomphunuch wongphong" w:date="2025-11-06T19:27:00Z" w:id="1805355509">
              <w:rPr>
                <w:rFonts w:ascii="Tahoma" w:hAnsi="Tahoma" w:eastAsia="Tahoma" w:cs="Tahoma"/>
              </w:rPr>
            </w:rPrChange>
          </w:rPr>
          <w:delText xml:space="preserve">Wang, Y. et al. Investigating the impacts of home energy retrofit on the indoor environment through co-simulation: A UK case study. Journal of Building Engineering </w:delText>
        </w:r>
        <w:r w:rsidRPr="475CA3D4" w:rsidDel="7F2C2FEE">
          <w:rPr>
            <w:rFonts w:ascii="Tahoma" w:hAnsi="Tahoma" w:eastAsia="Tahoma" w:cs="Tahoma"/>
            <w:highlight w:val="green"/>
            <w:rPrChange w:author="chomphunuch wongphong" w:date="2025-11-06T19:27:00Z" w:id="1960668722">
              <w:rPr>
                <w:rFonts w:ascii="Tahoma" w:hAnsi="Tahoma" w:eastAsia="Tahoma" w:cs="Tahoma"/>
              </w:rPr>
            </w:rPrChange>
          </w:rPr>
          <w:delText>100, (</w:delText>
        </w:r>
        <w:r w:rsidRPr="475CA3D4" w:rsidDel="7F2C2FEE">
          <w:rPr>
            <w:rFonts w:ascii="Tahoma" w:hAnsi="Tahoma" w:eastAsia="Tahoma" w:cs="Tahoma"/>
            <w:highlight w:val="green"/>
            <w:rPrChange w:author="chomphunuch wongphong" w:date="2025-11-06T19:27:00Z" w:id="2028999040">
              <w:rPr>
                <w:rFonts w:ascii="Tahoma" w:hAnsi="Tahoma" w:eastAsia="Tahoma" w:cs="Tahoma"/>
              </w:rPr>
            </w:rPrChange>
          </w:rPr>
          <w:delText>2025).</w:delText>
        </w:r>
      </w:del>
    </w:p>
    <w:p w:rsidR="1013C9BD" w:rsidP="475CA3D4" w:rsidRDefault="1013C9BD" w14:paraId="5614FBB0" w14:textId="0475E4A9">
      <w:pPr>
        <w:pStyle w:val="Bibentry"/>
        <w:ind w:left="0"/>
        <w:rPr>
          <w:del w:author="patchararat wongta" w:date="2025-11-08T04:26:45.685Z" w16du:dateUtc="2025-11-08T04:26:45.685Z" w:id="2138373940"/>
          <w:rFonts w:ascii="Tahoma" w:hAnsi="Tahoma" w:eastAsia="Tahoma" w:cs="Tahoma"/>
          <w:highlight w:val="green"/>
          <w:rPrChange w:author="chomphunuch wongphong" w:date="2025-11-06T19:29:00Z" w:id="1062646885">
            <w:rPr>
              <w:del w:author="patchararat wongta" w:date="2025-11-08T04:26:45.685Z" w16du:dateUtc="2025-11-08T04:26:45.685Z" w:id="176087290"/>
              <w:rFonts w:ascii="Tahoma" w:hAnsi="Tahoma" w:eastAsia="Tahoma" w:cs="Tahoma"/>
            </w:rPr>
          </w:rPrChange>
        </w:rPr>
      </w:pPr>
      <w:del w:author="patchararat wongta" w:date="2025-11-08T04:26:45.686Z" w:id="1177415112">
        <w:r w:rsidRPr="475CA3D4" w:rsidDel="1059090F">
          <w:rPr>
            <w:rFonts w:ascii="Tahoma" w:hAnsi="Tahoma" w:eastAsia="Tahoma" w:cs="Tahoma"/>
            <w:highlight w:val="green"/>
            <w:rPrChange w:author="chomphunuch wongphong" w:date="2025-11-06T19:29:00Z" w:id="1630649347">
              <w:rPr>
                <w:rFonts w:ascii="Tahoma" w:hAnsi="Tahoma" w:eastAsia="Tahoma" w:cs="Tahoma"/>
              </w:rPr>
            </w:rPrChange>
          </w:rPr>
          <w:delText>Karnouskos</w:delText>
        </w:r>
        <w:r w:rsidRPr="475CA3D4" w:rsidDel="1059090F">
          <w:rPr>
            <w:rFonts w:ascii="Tahoma" w:hAnsi="Tahoma" w:eastAsia="Tahoma" w:cs="Tahoma"/>
            <w:highlight w:val="green"/>
            <w:rPrChange w:author="chomphunuch wongphong" w:date="2025-11-06T19:29:00Z" w:id="1226827559">
              <w:rPr>
                <w:rFonts w:ascii="Tahoma" w:hAnsi="Tahoma" w:eastAsia="Tahoma" w:cs="Tahoma"/>
              </w:rPr>
            </w:rPrChange>
          </w:rPr>
          <w:delText xml:space="preserve">, S. Cyber-Physical Systems in </w:delText>
        </w:r>
        <w:r w:rsidRPr="475CA3D4" w:rsidDel="1059090F">
          <w:rPr>
            <w:rFonts w:ascii="Tahoma" w:hAnsi="Tahoma" w:eastAsia="Tahoma" w:cs="Tahoma"/>
            <w:highlight w:val="green"/>
            <w:rPrChange w:author="chomphunuch wongphong" w:date="2025-11-06T19:29:00Z" w:id="602902164">
              <w:rPr>
                <w:rFonts w:ascii="Tahoma" w:hAnsi="Tahoma" w:eastAsia="Tahoma" w:cs="Tahoma"/>
              </w:rPr>
            </w:rPrChange>
          </w:rPr>
          <w:delText xml:space="preserve">the </w:delText>
        </w:r>
        <w:r w:rsidRPr="475CA3D4" w:rsidDel="1059090F">
          <w:rPr>
            <w:rFonts w:ascii="Tahoma" w:hAnsi="Tahoma" w:eastAsia="Tahoma" w:cs="Tahoma"/>
            <w:highlight w:val="green"/>
            <w:rPrChange w:author="chomphunuch wongphong" w:date="2025-11-06T19:29:00Z" w:id="1268453124">
              <w:rPr>
                <w:rFonts w:ascii="Tahoma" w:hAnsi="Tahoma" w:eastAsia="Tahoma" w:cs="Tahoma"/>
              </w:rPr>
            </w:rPrChange>
          </w:rPr>
          <w:delText>SmartGrid</w:delText>
        </w:r>
        <w:r w:rsidRPr="475CA3D4" w:rsidDel="1059090F">
          <w:rPr>
            <w:rFonts w:ascii="Tahoma" w:hAnsi="Tahoma" w:eastAsia="Tahoma" w:cs="Tahoma"/>
            <w:highlight w:val="green"/>
            <w:rPrChange w:author="chomphunuch wongphong" w:date="2025-11-06T19:29:00Z" w:id="79091008">
              <w:rPr>
                <w:rFonts w:ascii="Tahoma" w:hAnsi="Tahoma" w:eastAsia="Tahoma" w:cs="Tahoma"/>
              </w:rPr>
            </w:rPrChange>
          </w:rPr>
          <w:delText>. in 2011 9th IEEE International Conference on Industrial Informatics 20–23 (IEEE, 2011). doi:10.1109/INDIN.2011.6034829.</w:delText>
        </w:r>
      </w:del>
    </w:p>
    <w:p w:rsidR="438572DA" w:rsidP="475CA3D4" w:rsidRDefault="438572DA" w14:paraId="11BC23CD" w14:textId="12BC4DF4">
      <w:pPr>
        <w:pStyle w:val="Bibentry"/>
        <w:ind/>
        <w:rPr>
          <w:del w:author="patchararat wongta" w:date="2025-11-08T04:26:45.685Z" w16du:dateUtc="2025-11-08T04:26:45.685Z" w:id="1443360023"/>
          <w:rFonts w:ascii="Tahoma" w:hAnsi="Tahoma" w:eastAsia="Tahoma" w:cs="Tahoma"/>
          <w:highlight w:val="green"/>
        </w:rPr>
      </w:pPr>
      <w:del w:author="patchararat wongta" w:date="2025-11-08T04:26:45.685Z" w:id="279487537">
        <w:r w:rsidRPr="475CA3D4" w:rsidDel="5C7880CC">
          <w:rPr>
            <w:rFonts w:ascii="Tahoma" w:hAnsi="Tahoma" w:eastAsia="Tahoma" w:cs="Tahoma"/>
            <w:highlight w:val="green"/>
            <w:rPrChange w:author="chomphunuch wongphong" w:date="2025-11-06T19:38:00Z" w:id="810485929">
              <w:rPr>
                <w:rFonts w:ascii="Tahoma" w:hAnsi="Tahoma" w:eastAsia="Tahoma" w:cs="Tahoma"/>
              </w:rPr>
            </w:rPrChange>
          </w:rPr>
          <w:delText>1</w:delText>
        </w:r>
        <w:r w:rsidRPr="475CA3D4" w:rsidDel="5C7880CC">
          <w:rPr>
            <w:rFonts w:ascii="Segoe UI Symbol" w:hAnsi="Segoe UI Symbol" w:eastAsia="Tahoma" w:cs="Segoe UI Symbol"/>
            <w:highlight w:val="green"/>
            <w:rPrChange w:author="chomphunuch wongphong" w:date="2025-11-06T19:38:00Z" w:id="908794798">
              <w:rPr>
                <w:rFonts w:ascii="Tahoma" w:hAnsi="Tahoma" w:eastAsia="Tahoma" w:cs="Tahoma"/>
              </w:rPr>
            </w:rPrChange>
          </w:rPr>
          <w:delText>☯</w:delText>
        </w:r>
        <w:r w:rsidRPr="475CA3D4" w:rsidDel="5C7880CC">
          <w:rPr>
            <w:rFonts w:ascii="Tahoma" w:hAnsi="Tahoma" w:eastAsia="Tahoma" w:cs="Tahoma"/>
            <w:highlight w:val="green"/>
          </w:rPr>
          <w:delText xml:space="preserve">, A. T. et al. Multiagent cooperation and competition with deep reinforcement learning. (2017) </w:delText>
        </w:r>
        <w:r w:rsidRPr="475CA3D4" w:rsidDel="5C7880CC">
          <w:rPr>
            <w:rFonts w:ascii="Tahoma" w:hAnsi="Tahoma" w:eastAsia="Tahoma" w:cs="Tahoma"/>
            <w:highlight w:val="green"/>
          </w:rPr>
          <w:delText>doi:10.1371/journal.pone</w:delText>
        </w:r>
        <w:r w:rsidRPr="475CA3D4" w:rsidDel="5C7880CC">
          <w:rPr>
            <w:rFonts w:ascii="Tahoma" w:hAnsi="Tahoma" w:eastAsia="Tahoma" w:cs="Tahoma"/>
            <w:highlight w:val="green"/>
          </w:rPr>
          <w:delText>.0172395.</w:delText>
        </w:r>
      </w:del>
    </w:p>
    <w:p w:rsidR="5036F908" w:rsidP="475CA3D4" w:rsidRDefault="5036F908" w14:paraId="7DB9AC66" w14:textId="00BE0505">
      <w:pPr>
        <w:pStyle w:val="Bibentry"/>
        <w:ind w:left="0"/>
        <w:rPr>
          <w:del w:author="patchararat wongta" w:date="2025-11-08T04:26:45.685Z" w16du:dateUtc="2025-11-08T04:26:45.685Z" w:id="1713017752"/>
          <w:rFonts w:ascii="Tahoma" w:hAnsi="Tahoma" w:eastAsia="Tahoma" w:cs="Tahoma"/>
          <w:highlight w:val="green"/>
        </w:rPr>
      </w:pPr>
      <w:del w:author="patchararat wongta" w:date="2025-11-08T04:26:45.685Z" w:id="177450518">
        <w:r w:rsidRPr="475CA3D4" w:rsidDel="7E634076">
          <w:rPr>
            <w:rFonts w:ascii="Tahoma" w:hAnsi="Tahoma" w:eastAsia="Tahoma" w:cs="Tahoma"/>
            <w:highlight w:val="green"/>
          </w:rPr>
          <w:delText xml:space="preserve">Foerster, J. N., Farquhar, G., </w:delText>
        </w:r>
        <w:r w:rsidRPr="475CA3D4" w:rsidDel="7E634076">
          <w:rPr>
            <w:rFonts w:ascii="Tahoma" w:hAnsi="Tahoma" w:eastAsia="Tahoma" w:cs="Tahoma"/>
            <w:highlight w:val="green"/>
          </w:rPr>
          <w:delText>Afouras</w:delText>
        </w:r>
        <w:r w:rsidRPr="475CA3D4" w:rsidDel="7E634076">
          <w:rPr>
            <w:rFonts w:ascii="Tahoma" w:hAnsi="Tahoma" w:eastAsia="Tahoma" w:cs="Tahoma"/>
            <w:highlight w:val="green"/>
          </w:rPr>
          <w:delText xml:space="preserve">, T., Nardelli, N. &amp; Whiteson, S. Counterfactual Multi-Agent Policy Gradients. Proceedings of the AAAI Conference on Artificial </w:delText>
        </w:r>
        <w:r w:rsidRPr="475CA3D4" w:rsidDel="7E634076">
          <w:rPr>
            <w:rFonts w:ascii="Tahoma" w:hAnsi="Tahoma" w:eastAsia="Tahoma" w:cs="Tahoma"/>
            <w:highlight w:val="green"/>
          </w:rPr>
          <w:delText>Intelligence</w:delText>
        </w:r>
        <w:r w:rsidRPr="475CA3D4" w:rsidDel="7E634076">
          <w:rPr>
            <w:rFonts w:ascii="Tahoma" w:hAnsi="Tahoma" w:eastAsia="Tahoma" w:cs="Tahoma"/>
            <w:highlight w:val="green"/>
          </w:rPr>
          <w:delText xml:space="preserve"> 32, 2974–2982 (2018).</w:delText>
        </w:r>
      </w:del>
    </w:p>
    <w:p w:rsidR="6475B41A" w:rsidP="475CA3D4" w:rsidRDefault="6475B41A" w14:paraId="09990F70" w14:textId="6144123D">
      <w:pPr>
        <w:pStyle w:val="Bibentry"/>
        <w:ind w:left="0"/>
        <w:rPr>
          <w:del w:author="patchararat wongta" w:date="2025-11-08T04:26:45.685Z" w16du:dateUtc="2025-11-08T04:26:45.685Z" w:id="1676747253"/>
          <w:rFonts w:ascii="Tahoma" w:hAnsi="Tahoma" w:eastAsia="Tahoma" w:cs="Tahoma"/>
          <w:highlight w:val="green"/>
        </w:rPr>
      </w:pPr>
      <w:del w:author="patchararat wongta" w:date="2025-11-08T04:26:45.685Z" w:id="752880245">
        <w:r w:rsidRPr="475CA3D4" w:rsidDel="2347725E">
          <w:rPr>
            <w:rFonts w:ascii="Tahoma" w:hAnsi="Tahoma" w:eastAsia="Tahoma" w:cs="Tahoma"/>
            <w:highlight w:val="green"/>
          </w:rPr>
          <w:delText>Blochwitz</w:delText>
        </w:r>
        <w:r w:rsidRPr="475CA3D4" w:rsidDel="2347725E">
          <w:rPr>
            <w:rFonts w:ascii="Tahoma" w:hAnsi="Tahoma" w:eastAsia="Tahoma" w:cs="Tahoma"/>
            <w:highlight w:val="green"/>
          </w:rPr>
          <w:delText xml:space="preserve">, </w:delText>
        </w:r>
        <w:r w:rsidRPr="475CA3D4" w:rsidDel="2347725E">
          <w:rPr>
            <w:rFonts w:ascii="Tahoma" w:hAnsi="Tahoma" w:eastAsia="Tahoma" w:cs="Tahoma"/>
            <w:highlight w:val="green"/>
          </w:rPr>
          <w:delText>T. ;</w:delText>
        </w:r>
        <w:r w:rsidRPr="475CA3D4" w:rsidDel="2347725E">
          <w:rPr>
            <w:rFonts w:ascii="Tahoma" w:hAnsi="Tahoma" w:eastAsia="Tahoma" w:cs="Tahoma"/>
            <w:highlight w:val="green"/>
          </w:rPr>
          <w:delText xml:space="preserve"> et al. Functional Mockup Interface 2.0: The Standard for Tool independent Exchange of Simulation Models. 173–184 (2012) doi:10.3384/ecp12076173.</w:delText>
        </w:r>
      </w:del>
    </w:p>
    <w:p w:rsidR="5E558AC7" w:rsidP="475CA3D4" w:rsidRDefault="5E558AC7" w14:paraId="3B3211AD" w14:textId="04A71A7F">
      <w:pPr>
        <w:pStyle w:val="Bibentry"/>
        <w:ind w:left="0"/>
        <w:rPr>
          <w:del w:author="patchararat wongta" w:date="2025-11-08T04:26:45.685Z" w16du:dateUtc="2025-11-08T04:26:45.685Z" w:id="1168104680"/>
          <w:rFonts w:ascii="Tahoma" w:hAnsi="Tahoma" w:eastAsia="Tahoma" w:cs="Tahoma"/>
          <w:highlight w:val="green"/>
        </w:rPr>
      </w:pPr>
      <w:del w:author="patchararat wongta" w:date="2025-11-08T04:26:45.685Z" w:id="1736331008">
        <w:r w:rsidRPr="475CA3D4" w:rsidDel="07D903C3">
          <w:rPr>
            <w:rFonts w:ascii="Tahoma" w:hAnsi="Tahoma" w:eastAsia="Tahoma" w:cs="Tahoma"/>
            <w:highlight w:val="green"/>
          </w:rPr>
          <w:delText>Pianpak</w:delText>
        </w:r>
        <w:r w:rsidRPr="475CA3D4" w:rsidDel="07D903C3">
          <w:rPr>
            <w:rFonts w:ascii="Tahoma" w:hAnsi="Tahoma" w:eastAsia="Tahoma" w:cs="Tahoma"/>
            <w:highlight w:val="green"/>
          </w:rPr>
          <w:delText>, P., Li, J. &amp; Son, T. C. Load Balancing in Distributed Multi-Agent Path Finder (DMAPF).</w:delText>
        </w:r>
      </w:del>
    </w:p>
    <w:p w:rsidR="2D252E19" w:rsidP="475CA3D4" w:rsidRDefault="2D252E19" w14:paraId="14CA1B43" w14:textId="19F63AC9">
      <w:pPr>
        <w:pStyle w:val="Bibentry"/>
        <w:ind w:left="0"/>
        <w:rPr>
          <w:del w:author="patchararat wongta" w:date="2025-11-08T04:26:45.685Z" w16du:dateUtc="2025-11-08T04:26:45.685Z" w:id="1735423841"/>
          <w:rFonts w:ascii="Tahoma" w:hAnsi="Tahoma" w:eastAsia="Tahoma" w:cs="Tahoma"/>
          <w:highlight w:val="green"/>
        </w:rPr>
      </w:pPr>
      <w:del w:author="patchararat wongta" w:date="2025-11-08T04:26:45.685Z" w:id="1995374092">
        <w:r w:rsidRPr="475CA3D4" w:rsidDel="58B31E39">
          <w:rPr>
            <w:rFonts w:ascii="Tahoma" w:hAnsi="Tahoma" w:eastAsia="Tahoma" w:cs="Tahoma"/>
            <w:highlight w:val="green"/>
          </w:rPr>
          <w:delText xml:space="preserve">Rashid, T. et al. Monotonic Value Function </w:delText>
        </w:r>
        <w:r w:rsidRPr="475CA3D4" w:rsidDel="58B31E39">
          <w:rPr>
            <w:rFonts w:ascii="Tahoma" w:hAnsi="Tahoma" w:eastAsia="Tahoma" w:cs="Tahoma"/>
            <w:highlight w:val="green"/>
          </w:rPr>
          <w:delText>Factorisation</w:delText>
        </w:r>
        <w:r w:rsidRPr="475CA3D4" w:rsidDel="58B31E39">
          <w:rPr>
            <w:rFonts w:ascii="Tahoma" w:hAnsi="Tahoma" w:eastAsia="Tahoma" w:cs="Tahoma"/>
            <w:highlight w:val="green"/>
          </w:rPr>
          <w:delText xml:space="preserve"> for Deep Multi-Agent Reinforcement Learning. Journal of Machine Learning Research 21, 1–51 (2020).</w:delText>
        </w:r>
      </w:del>
    </w:p>
    <w:p w:rsidR="65D6151F" w:rsidP="475CA3D4" w:rsidRDefault="65D6151F" w14:paraId="3835F6B0" w14:noSpellErr="1" w14:textId="59555937">
      <w:pPr>
        <w:pStyle w:val="Bibentry"/>
        <w:ind/>
        <w:rPr>
          <w:del w:author="patchararat wongta" w:date="2025-11-08T04:24:44.374Z" w16du:dateUtc="2025-11-08T04:24:44.374Z" w:id="1351546160"/>
          <w:rFonts w:ascii="Tahoma" w:hAnsi="Tahoma" w:eastAsia="Tahoma" w:cs="Tahoma"/>
          <w:highlight w:val="green"/>
        </w:rPr>
      </w:pPr>
      <w:del w:author="patchararat wongta" w:date="2025-11-08T04:26:45.685Z" w:id="1503097015">
        <w:r w:rsidRPr="475CA3D4" w:rsidDel="2EC6F1A6">
          <w:rPr>
            <w:rFonts w:ascii="Tahoma" w:hAnsi="Tahoma" w:eastAsia="Tahoma" w:cs="Tahoma"/>
            <w:highlight w:val="green"/>
          </w:rPr>
          <w:delText xml:space="preserve">ASHRAE Handbook of Fundamentals SI </w:delText>
        </w:r>
        <w:r w:rsidRPr="475CA3D4" w:rsidDel="2EC6F1A6">
          <w:rPr>
            <w:rFonts w:ascii="Tahoma" w:hAnsi="Tahoma" w:eastAsia="Tahoma" w:cs="Tahoma"/>
            <w:highlight w:val="green"/>
          </w:rPr>
          <w:delText>edn</w:delText>
        </w:r>
        <w:r w:rsidRPr="475CA3D4" w:rsidDel="2EC6F1A6">
          <w:rPr>
            <w:rFonts w:ascii="Tahoma" w:hAnsi="Tahoma" w:eastAsia="Tahoma" w:cs="Tahoma"/>
            <w:highlight w:val="green"/>
          </w:rPr>
          <w:delText xml:space="preserve"> 2017 - DOKUMEN.PUB. https://dokumen.pub/ashrae-handbook-of-fundamentals-si-edn-2017.html</w:delText>
        </w:r>
      </w:del>
      <w:del w:author="patchararat wongta" w:date="2025-11-08T04:24:45.176Z" w:id="711442873">
        <w:r w:rsidRPr="475CA3D4" w:rsidDel="2EC6F1A6">
          <w:rPr>
            <w:rFonts w:ascii="Tahoma" w:hAnsi="Tahoma" w:eastAsia="Tahoma" w:cs="Tahoma"/>
            <w:highlight w:val="green"/>
          </w:rPr>
          <w:delText>.</w:delText>
        </w:r>
      </w:del>
    </w:p>
    <w:p w:rsidR="475CA3D4" w:rsidP="475CA3D4" w:rsidRDefault="475CA3D4" w14:paraId="3788AA91" w14:textId="58065E08">
      <w:pPr>
        <w:pStyle w:val="Bibentry"/>
        <w:numPr>
          <w:ilvl w:val="0"/>
          <w:numId w:val="0"/>
        </w:numPr>
        <w:ind w:left="0"/>
        <w:rPr>
          <w:rFonts w:ascii="Tahoma" w:hAnsi="Tahoma" w:eastAsia="Tahoma" w:cs="Tahoma"/>
        </w:rPr>
      </w:pPr>
    </w:p>
    <w:sectPr w:rsidR="005B434B" w:rsidSect="00FF6C08">
      <w:footerReference w:type="default" r:id="rId35"/>
      <w:footerReference w:type="first" r:id="rId36"/>
      <w:pgSz w:w="12240" w:h="15840" w:orient="portrait"/>
      <w:pgMar w:top="1760" w:right="2040" w:bottom="2840" w:left="1440" w:header="706" w:footer="706" w:gutter="0"/>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WD" w:author="Worawan  Diaz  Carballo" w:date="2025-11-03T10:27:00Z" w:id="130">
    <w:p w:rsidR="00DE0952" w:rsidP="00DE0952" w:rsidRDefault="00DE0952" w14:paraId="2711B6C0" w14:textId="77777777">
      <w:pPr>
        <w:pStyle w:val="CommentText"/>
      </w:pPr>
      <w:r>
        <w:rPr>
          <w:rStyle w:val="CommentReference"/>
        </w:rPr>
        <w:annotationRef/>
      </w:r>
      <w:r>
        <w:rPr>
          <w:rFonts w:hint="cs" w:cs="Angsana New"/>
          <w:cs/>
          <w:lang w:bidi="th-TH"/>
        </w:rPr>
        <w:t>เขียนใหม่นะคะ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711B6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AF582C0" w16cex:dateUtc="2025-11-03T03: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711B6C0" w16cid:durableId="3AF582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15274" w:rsidP="005B434B" w:rsidRDefault="00715274" w14:paraId="7E0D98A2" w14:textId="77777777">
      <w:pPr>
        <w:spacing w:after="0" w:line="240" w:lineRule="auto"/>
      </w:pPr>
      <w:r>
        <w:separator/>
      </w:r>
    </w:p>
  </w:endnote>
  <w:endnote w:type="continuationSeparator" w:id="0">
    <w:p w:rsidR="00715274" w:rsidP="005B434B" w:rsidRDefault="00715274" w14:paraId="66EBD1BB"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PSK">
    <w:panose1 w:val="020B0500040200020003"/>
    <w:charset w:val="DE"/>
    <w:family w:val="swiss"/>
    <w:pitch w:val="variable"/>
    <w:sig w:usb0="A100006F" w:usb1="5000205A" w:usb2="00000000" w:usb3="00000000" w:csb0="00010193" w:csb1="00000000"/>
  </w:font>
  <w:font w:name="Linux Biolinum O">
    <w:altName w:val="Times New Roman"/>
    <w:panose1 w:val="00000000000000000000"/>
    <w:charset w:val="00"/>
    <w:family w:val="auto"/>
    <w:notTrueType/>
    <w:pitch w:val="variable"/>
    <w:sig w:usb0="00000000" w:usb1="5000E5FB" w:usb2="00000020" w:usb3="00000000" w:csb0="000001B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Linux Libertine O">
    <w:altName w:val="Times New Roman"/>
    <w:panose1 w:val="00000000000000000000"/>
    <w:charset w:val="00"/>
    <w:family w:val="auto"/>
    <w:notTrueType/>
    <w:pitch w:val="variable"/>
    <w:sig w:usb0="00000000" w:usb1="5200E5FB" w:usb2="0200002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InconsolataN">
    <w:altName w:val="Cambria Math"/>
    <w:panose1 w:val="00000000000000000000"/>
    <w:charset w:val="00"/>
    <w:family w:val="auto"/>
    <w:notTrueType/>
    <w:pitch w:val="fixed"/>
    <w:sig w:usb0="8000002F" w:usb1="0000016B" w:usb2="00000000" w:usb3="00000000" w:csb0="00000013" w:csb1="00000000"/>
  </w:font>
  <w:font w:name="Linux Libertine">
    <w:altName w:val="Cambria"/>
    <w:charset w:val="00"/>
    <w:family w:val="auto"/>
    <w:pitch w:val="variable"/>
    <w:sig w:usb0="E0000AFF" w:usb1="5200E5FB" w:usb2="02000020" w:usb3="00000000" w:csb0="000001BF" w:csb1="00000000"/>
  </w:font>
  <w:font w:name="Linux Biolinum">
    <w:altName w:val="Times New Roman"/>
    <w:charset w:val="00"/>
    <w:family w:val="auto"/>
    <w:pitch w:val="variable"/>
    <w:sig w:usb0="E0000AFF" w:usb1="5000E5FB" w:usb2="00000020" w:usb3="00000000" w:csb0="000001BF" w:csb1="00000000"/>
  </w:font>
  <w:font w:name="Yu Mincho">
    <w:altName w:val="游明朝"/>
    <w:charset w:val="80"/>
    <w:family w:val="roman"/>
    <w:pitch w:val="variable"/>
    <w:sig w:usb0="800002E7" w:usb1="2AC7FCFF" w:usb2="00000012" w:usb3="00000000" w:csb0="0002009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F6C08" w:rsidP="475CA3D4" w:rsidRDefault="00737F1F" w14:paraId="5D4F9246" w14:textId="4CD8CB9D">
    <w:pPr>
      <w:pStyle w:val="Bibentry"/>
      <w:widowControl w:val="0"/>
      <w:spacing w:after="60" w:line="168" w:lineRule="atLeast"/>
      <w:ind w:left="360" w:hanging="360"/>
      <w:jc w:val="both"/>
      <w:rPr>
        <w:ins w:author="patchararat wongta" w:date="2025-11-08T05:31:40.567Z" w16du:dateUtc="2025-11-08T05:31:40.567Z" w:id="2125451024"/>
        <w:rFonts w:ascii="Tahoma" w:hAnsi="Tahoma" w:eastAsia="Tahoma" w:cs="Tahoma"/>
        <w:b w:val="0"/>
        <w:bCs w:val="0"/>
        <w:i w:val="0"/>
        <w:iCs w:val="0"/>
        <w:caps w:val="0"/>
        <w:smallCaps w:val="0"/>
        <w:noProof/>
        <w:color w:val="000000" w:themeColor="text1" w:themeTint="FF" w:themeShade="FF"/>
        <w:sz w:val="14"/>
        <w:szCs w:val="14"/>
        <w:lang w:val="en-US"/>
      </w:rPr>
      <w:pPrChange w:author="patchararat wongta" w:date="2025-11-08T05:31:40.553Z">
        <w:pPr/>
      </w:pPrChange>
    </w:pPr>
  </w:p>
  <w:p w:rsidR="00FF6C08" w:rsidP="00FF6C08" w:rsidRDefault="00737F1F" w14:paraId="4E90E1FE" w14:textId="6E6B09B1">
    <w:pPr>
      <w:pStyle w:val="Footer"/>
      <w:jc w:val="center"/>
    </w:pPr>
    <w:r w:rsidRPr="475CA3D4">
      <w:rPr>
        <w:noProof/>
      </w:rPr>
      <w:fldChar w:fldCharType="begin"/>
    </w:r>
    <w:r>
      <w:instrText xml:space="preserve"> PAGE   \* MERGEFORMAT </w:instrText>
    </w:r>
    <w:r>
      <w:fldChar w:fldCharType="separate"/>
    </w:r>
    <w:r w:rsidRPr="475CA3D4" w:rsidR="475CA3D4">
      <w:rPr>
        <w:noProof/>
      </w:rPr>
      <w:t>10</w:t>
    </w:r>
    <w:r w:rsidRPr="475CA3D4">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F6C08" w:rsidRDefault="00FF6C08" w14:paraId="3656B9AB" w14:textId="77777777">
    <w:pPr>
      <w:pStyle w:val="Footer"/>
    </w:pPr>
  </w:p>
  <w:p w:rsidR="00FF6C08" w:rsidRDefault="00FF6C08" w14:paraId="45FB0818" w14:textId="77777777">
    <w:pPr>
      <w:pStyle w:val="Footer"/>
    </w:pPr>
  </w:p>
  <w:p w:rsidR="00FF6C08" w:rsidRDefault="00FF6C08" w14:paraId="049F31CB" w14:textId="77777777">
    <w:pPr>
      <w:pStyle w:val="Footer"/>
    </w:pPr>
  </w:p>
  <w:p w:rsidR="00FF6C08" w:rsidRDefault="00FF6C08" w14:paraId="53128261" w14:textId="77777777">
    <w:pPr>
      <w:pStyle w:val="Footer"/>
    </w:pPr>
  </w:p>
  <w:p w:rsidR="00FF6C08" w:rsidRDefault="00FF6C08" w14:paraId="62486C05" w14:textId="77777777">
    <w:pPr>
      <w:pStyle w:val="Footer"/>
    </w:pPr>
  </w:p>
  <w:p w:rsidR="00FF6C08" w:rsidRDefault="00FF6C08" w14:paraId="4101652C" w14:textId="77777777">
    <w:pPr>
      <w:pStyle w:val="Footer"/>
    </w:pPr>
  </w:p>
  <w:p w:rsidR="00FF6C08" w:rsidRDefault="00FF6C08" w14:paraId="4B99056E" w14:textId="77777777">
    <w:pPr>
      <w:pStyle w:val="Footer"/>
    </w:pPr>
  </w:p>
  <w:p w:rsidR="00FF6C08" w:rsidRDefault="00FF6C08" w14:paraId="1299C43A" w14:textId="77777777">
    <w:pPr>
      <w:pStyle w:val="Footer"/>
    </w:pPr>
  </w:p>
  <w:p w:rsidR="00FF6C08" w:rsidRDefault="00FF6C08" w14:paraId="4DDBEF00" w14:textId="77777777">
    <w:pPr>
      <w:pStyle w:val="Footer"/>
    </w:pPr>
  </w:p>
  <w:p w:rsidR="00FF6C08" w:rsidRDefault="00FF6C08" w14:paraId="3461D779" w14:textId="77777777">
    <w:pPr>
      <w:pStyle w:val="Footer"/>
    </w:pPr>
  </w:p>
  <w:p w:rsidR="00FF6C08" w:rsidRDefault="00FF6C08" w14:paraId="3CF2D8B6" w14:textId="77777777">
    <w:pPr>
      <w:pStyle w:val="Footer"/>
    </w:pPr>
  </w:p>
  <w:p w:rsidR="00FF6C08" w:rsidRDefault="00FF6C08" w14:paraId="0FB78278" w14:textId="77777777">
    <w:pPr>
      <w:pStyle w:val="Footer"/>
    </w:pPr>
  </w:p>
  <w:p w:rsidR="00FF6C08" w:rsidRDefault="00FF6C08" w14:paraId="1FC39945" w14:textId="77777777">
    <w:pPr>
      <w:pStyle w:val="Footer"/>
    </w:pPr>
  </w:p>
  <w:p w:rsidR="00FF6C08" w:rsidRDefault="00FF6C08" w14:paraId="0562CB0E" w14:textId="77777777">
    <w:pPr>
      <w:pStyle w:val="Footer"/>
    </w:pPr>
  </w:p>
  <w:p w:rsidR="00FF6C08" w:rsidRDefault="00FF6C08" w14:paraId="34CE0A41" w14:textId="77777777">
    <w:pPr>
      <w:pStyle w:val="Footer"/>
    </w:pPr>
  </w:p>
  <w:p w:rsidR="00FF6C08" w:rsidRDefault="00FF6C08" w14:paraId="62EBF3C5" w14:textId="77777777">
    <w:pPr>
      <w:pStyle w:val="Footer"/>
    </w:pPr>
  </w:p>
  <w:p w:rsidR="00FF6C08" w:rsidRDefault="00FF6C08" w14:paraId="6D98A12B"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15274" w:rsidP="005B434B" w:rsidRDefault="00715274" w14:paraId="64A13C94" w14:textId="77777777">
      <w:pPr>
        <w:spacing w:after="0" w:line="240" w:lineRule="auto"/>
      </w:pPr>
      <w:r>
        <w:separator/>
      </w:r>
    </w:p>
  </w:footnote>
  <w:footnote w:type="continuationSeparator" w:id="0">
    <w:p w:rsidR="00715274" w:rsidP="005B434B" w:rsidRDefault="00715274" w14:paraId="7AD706F3" w14:textId="77777777">
      <w:pPr>
        <w:spacing w:after="0" w:line="240" w:lineRule="auto"/>
      </w:pPr>
      <w:r>
        <w:continuationSeparator/>
      </w:r>
    </w:p>
  </w:footnote>
  <w:footnote w:id="14787">
    <w:p w:rsidR="37E18BDA" w:rsidP="37E18BDA" w:rsidRDefault="37E18BDA" w14:paraId="5E8CB8E0" w14:textId="5E394A17">
      <w:pPr>
        <w:pStyle w:val="Bibentry"/>
        <w:bidi w:val="0"/>
        <w:rPr>
          <w:ins w:author="patchararat wongta" w:date="2025-11-08T06:38:26.078Z" w16du:dateUtc="2025-11-08T06:38:26.078Z" w:id="1580915987"/>
          <w:rFonts w:ascii="Tahoma" w:hAnsi="Tahoma" w:eastAsia="Tahoma" w:cs="Tahoma"/>
          <w:b w:val="0"/>
          <w:bCs w:val="0"/>
          <w:i w:val="0"/>
          <w:iCs w:val="0"/>
          <w:caps w:val="0"/>
          <w:smallCaps w:val="0"/>
          <w:noProof w:val="0"/>
          <w:color w:val="000000" w:themeColor="text1" w:themeTint="FF" w:themeShade="FF"/>
          <w:sz w:val="14"/>
          <w:szCs w:val="14"/>
          <w:lang w:val="en-US"/>
        </w:rPr>
        <w:pPrChange w:author="patchararat wongta" w:date="2025-11-08T06:38:26.079Z">
          <w:pPr>
            <w:bidi w:val="0"/>
          </w:pPr>
        </w:pPrChange>
      </w:pPr>
      <w:r w:rsidRPr="37E18BDA">
        <w:rPr>
          <w:rStyle w:val="FootnoteReference"/>
        </w:rPr>
        <w:footnoteRef/>
      </w:r>
      <w:r w:rsidR="37E18BDA">
        <w:rPr/>
        <w:t xml:space="preserve"> </w:t>
      </w:r>
      <w:ins w:author="patchararat wongta" w:date="2025-11-08T06:38:26.078Z" w:id="1716870444">
        <w:r w:rsidRPr="37E18BDA" w:rsidR="37E18BDA">
          <w:rPr>
            <w:rFonts w:ascii="Tahoma" w:hAnsi="Tahoma" w:eastAsia="Tahoma" w:cs="Tahoma"/>
            <w:b w:val="0"/>
            <w:bCs w:val="0"/>
            <w:i w:val="0"/>
            <w:iCs w:val="0"/>
            <w:caps w:val="0"/>
            <w:smallCaps w:val="0"/>
            <w:noProof w:val="0"/>
            <w:color w:val="000000" w:themeColor="text1" w:themeTint="FF" w:themeShade="FF"/>
            <w:sz w:val="14"/>
            <w:szCs w:val="14"/>
            <w:lang w:val="en-US"/>
          </w:rPr>
          <w:t xml:space="preserve">Co-simulation, Open Simulation Platform. </w:t>
        </w:r>
        <w:r w:rsidRPr="37E18BDA" w:rsidR="37E18BDA">
          <w:rPr>
            <w:rFonts w:ascii="Tahoma" w:hAnsi="Tahoma" w:eastAsia="Tahoma" w:cs="Tahoma"/>
            <w:b w:val="0"/>
            <w:bCs w:val="0"/>
            <w:i w:val="0"/>
            <w:iCs w:val="0"/>
            <w:caps w:val="0"/>
            <w:smallCaps w:val="0"/>
            <w:noProof w:val="0"/>
            <w:color w:val="000000" w:themeColor="text1" w:themeTint="FF" w:themeShade="FF"/>
            <w:sz w:val="14"/>
            <w:szCs w:val="14"/>
            <w:lang w:val="en-US"/>
          </w:rPr>
          <w:t>[Online].</w:t>
        </w:r>
        <w:r w:rsidRPr="37E18BDA" w:rsidR="37E18BDA">
          <w:rPr>
            <w:rFonts w:ascii="Tahoma" w:hAnsi="Tahoma" w:eastAsia="Tahoma" w:cs="Tahoma"/>
            <w:b w:val="0"/>
            <w:bCs w:val="0"/>
            <w:i w:val="0"/>
            <w:iCs w:val="0"/>
            <w:caps w:val="0"/>
            <w:smallCaps w:val="0"/>
            <w:noProof w:val="0"/>
            <w:color w:val="000000" w:themeColor="text1" w:themeTint="FF" w:themeShade="FF"/>
            <w:sz w:val="14"/>
            <w:szCs w:val="14"/>
            <w:lang w:val="en-US"/>
          </w:rPr>
          <w:t xml:space="preserve"> Available: </w:t>
        </w:r>
        <w:r>
          <w:fldChar w:fldCharType="begin"/>
        </w:r>
        <w:r>
          <w:instrText xml:space="preserve">HYPERLINK "https://opensimulationplatform.com/co-simulation/" </w:instrText>
        </w:r>
        <w:r>
          <w:fldChar w:fldCharType="separate"/>
        </w:r>
        <w:r w:rsidRPr="37E18BDA" w:rsidR="37E18BDA">
          <w:rPr>
            <w:rStyle w:val="Hyperlink"/>
            <w:rFonts w:ascii="Tahoma" w:hAnsi="Tahoma" w:eastAsia="Tahoma" w:cs="Tahoma"/>
            <w:b w:val="0"/>
            <w:bCs w:val="0"/>
            <w:i w:val="0"/>
            <w:iCs w:val="0"/>
            <w:caps w:val="0"/>
            <w:smallCaps w:val="0"/>
            <w:strike w:val="0"/>
            <w:dstrike w:val="0"/>
            <w:noProof w:val="0"/>
            <w:sz w:val="14"/>
            <w:szCs w:val="14"/>
            <w:lang w:val="en-US"/>
          </w:rPr>
          <w:t>https://opensimulationplatform.com/co-simulation/</w:t>
        </w:r>
        <w:r>
          <w:fldChar w:fldCharType="end"/>
        </w:r>
        <w:r w:rsidRPr="37E18BDA" w:rsidR="37E18BDA">
          <w:rPr>
            <w:rFonts w:ascii="Tahoma" w:hAnsi="Tahoma" w:eastAsia="Tahoma" w:cs="Tahoma"/>
            <w:b w:val="0"/>
            <w:bCs w:val="0"/>
            <w:i w:val="0"/>
            <w:iCs w:val="0"/>
            <w:caps w:val="0"/>
            <w:smallCaps w:val="0"/>
            <w:noProof w:val="0"/>
            <w:color w:val="000000" w:themeColor="text1" w:themeTint="FF" w:themeShade="FF"/>
            <w:sz w:val="14"/>
            <w:szCs w:val="14"/>
            <w:lang w:val="en-US"/>
          </w:rPr>
          <w:t xml:space="preserve">.  </w:t>
        </w:r>
      </w:ins>
    </w:p>
    <w:p w:rsidR="37E18BDA" w:rsidP="37E18BDA" w:rsidRDefault="37E18BDA" w14:paraId="51C85D2E" w14:textId="2796C948">
      <w:pPr>
        <w:pStyle w:val="Bibentry"/>
        <w:widowControl w:val="0"/>
        <w:bidi w:val="0"/>
        <w:spacing w:after="60" w:line="168" w:lineRule="atLeast"/>
        <w:jc w:val="both"/>
        <w:rPr>
          <w:ins w:author="patchararat wongta" w:date="2025-11-08T06:38:26.078Z" w16du:dateUtc="2025-11-08T06:38:26.078Z" w:id="2089248631"/>
          <w:rFonts w:ascii="Tahoma" w:hAnsi="Tahoma" w:eastAsia="Tahoma" w:cs="Tahoma"/>
          <w:b w:val="0"/>
          <w:bCs w:val="0"/>
          <w:i w:val="0"/>
          <w:iCs w:val="0"/>
          <w:caps w:val="0"/>
          <w:smallCaps w:val="0"/>
          <w:noProof w:val="0"/>
          <w:color w:val="000000" w:themeColor="text1" w:themeTint="FF" w:themeShade="FF"/>
          <w:sz w:val="14"/>
          <w:szCs w:val="14"/>
          <w:lang w:val="en-US"/>
        </w:rPr>
        <w:pPrChange w:author="patchararat wongta" w:date="2025-11-08T06:38:26.081Z">
          <w:pPr>
            <w:bidi w:val="0"/>
          </w:pPr>
        </w:pPrChange>
      </w:pPr>
      <w:ins w:author="patchararat wongta" w:date="2025-11-08T06:38:26.078Z" w:id="1154989734">
        <w:r w:rsidRPr="37E18BDA" w:rsidR="37E18BDA">
          <w:rPr>
            <w:rFonts w:ascii="Tahoma" w:hAnsi="Tahoma" w:eastAsia="Tahoma" w:cs="Tahoma"/>
            <w:b w:val="0"/>
            <w:bCs w:val="0"/>
            <w:i w:val="0"/>
            <w:iCs w:val="0"/>
            <w:caps w:val="0"/>
            <w:smallCaps w:val="0"/>
            <w:noProof w:val="0"/>
            <w:color w:val="000000" w:themeColor="text1" w:themeTint="FF" w:themeShade="FF"/>
            <w:sz w:val="14"/>
            <w:szCs w:val="14"/>
            <w:lang w:val="en-US"/>
          </w:rPr>
          <w:t xml:space="preserve">13-Paszke, A. et al. PyTorch: An Imperative Style, High-Performance Deep Learning Library. (2019). </w:t>
        </w:r>
      </w:ins>
    </w:p>
    <w:p w:rsidR="37E18BDA" w:rsidP="37E18BDA" w:rsidRDefault="37E18BDA" w14:paraId="04585A88" w14:textId="67391872">
      <w:pPr>
        <w:pStyle w:val="Bibentry"/>
        <w:widowControl w:val="0"/>
        <w:bidi w:val="0"/>
        <w:spacing w:after="60" w:line="168" w:lineRule="atLeast"/>
        <w:jc w:val="both"/>
        <w:rPr>
          <w:ins w:author="patchararat wongta" w:date="2025-11-08T06:38:26.078Z" w16du:dateUtc="2025-11-08T06:38:26.078Z" w:id="371640962"/>
          <w:rFonts w:ascii="Tahoma" w:hAnsi="Tahoma" w:eastAsia="Tahoma" w:cs="Tahoma"/>
          <w:b w:val="0"/>
          <w:bCs w:val="0"/>
          <w:i w:val="0"/>
          <w:iCs w:val="0"/>
          <w:caps w:val="0"/>
          <w:smallCaps w:val="0"/>
          <w:noProof w:val="0"/>
          <w:color w:val="000000" w:themeColor="text1" w:themeTint="FF" w:themeShade="FF"/>
          <w:sz w:val="14"/>
          <w:szCs w:val="14"/>
          <w:lang w:val="en-US"/>
        </w:rPr>
        <w:pPrChange w:author="patchararat wongta" w:date="2025-11-08T06:38:26.081Z">
          <w:pPr>
            <w:bidi w:val="0"/>
          </w:pPr>
        </w:pPrChange>
      </w:pPr>
      <w:ins w:author="patchararat wongta" w:date="2025-11-08T06:38:26.078Z" w:id="118551096">
        <w:r w:rsidRPr="37E18BDA" w:rsidR="37E18BDA">
          <w:rPr>
            <w:rFonts w:ascii="Tahoma" w:hAnsi="Tahoma" w:eastAsia="Tahoma" w:cs="Tahoma"/>
            <w:b w:val="0"/>
            <w:bCs w:val="0"/>
            <w:i w:val="0"/>
            <w:iCs w:val="0"/>
            <w:caps w:val="0"/>
            <w:smallCaps w:val="0"/>
            <w:noProof w:val="0"/>
            <w:color w:val="000000" w:themeColor="text1" w:themeTint="FF" w:themeShade="FF"/>
            <w:sz w:val="14"/>
            <w:szCs w:val="14"/>
            <w:lang w:val="en-US"/>
          </w:rPr>
          <w:t xml:space="preserve">14-Sergeev, A. &amp; Balso, M. del. Horovod: fast and easy distributed deep learning in TensorFlow. </w:t>
        </w:r>
      </w:ins>
    </w:p>
    <w:p w:rsidR="37E18BDA" w:rsidP="37E18BDA" w:rsidRDefault="37E18BDA" w14:paraId="60341052" w14:textId="76270EFB">
      <w:pPr>
        <w:pStyle w:val="Bibentry"/>
        <w:widowControl w:val="0"/>
        <w:bidi w:val="0"/>
        <w:spacing w:after="60" w:line="168" w:lineRule="atLeast"/>
        <w:jc w:val="both"/>
        <w:rPr>
          <w:ins w:author="patchararat wongta" w:date="2025-11-08T06:38:26.078Z" w16du:dateUtc="2025-11-08T06:38:26.078Z" w:id="1792016176"/>
          <w:rFonts w:ascii="Tahoma" w:hAnsi="Tahoma" w:eastAsia="Tahoma" w:cs="Tahoma"/>
          <w:b w:val="0"/>
          <w:bCs w:val="0"/>
          <w:i w:val="0"/>
          <w:iCs w:val="0"/>
          <w:caps w:val="0"/>
          <w:smallCaps w:val="0"/>
          <w:noProof w:val="0"/>
          <w:color w:val="000000" w:themeColor="text1" w:themeTint="FF" w:themeShade="FF"/>
          <w:sz w:val="14"/>
          <w:szCs w:val="14"/>
          <w:lang w:val="en-US"/>
        </w:rPr>
        <w:pPrChange w:author="patchararat wongta" w:date="2025-11-08T06:38:26.082Z">
          <w:pPr>
            <w:bidi w:val="0"/>
          </w:pPr>
        </w:pPrChange>
      </w:pPr>
      <w:ins w:author="patchararat wongta" w:date="2025-11-08T06:38:26.078Z" w:id="1829806602">
        <w:r w:rsidRPr="37E18BDA" w:rsidR="37E18BDA">
          <w:rPr>
            <w:rFonts w:ascii="Tahoma" w:hAnsi="Tahoma" w:eastAsia="Tahoma" w:cs="Tahoma"/>
            <w:b w:val="0"/>
            <w:bCs w:val="0"/>
            <w:i w:val="0"/>
            <w:iCs w:val="0"/>
            <w:caps w:val="0"/>
            <w:smallCaps w:val="0"/>
            <w:noProof w:val="0"/>
            <w:color w:val="000000" w:themeColor="text1" w:themeTint="FF" w:themeShade="FF"/>
            <w:sz w:val="14"/>
            <w:szCs w:val="14"/>
            <w:lang w:val="en-US"/>
          </w:rPr>
          <w:t>15-Patarasuk, P. &amp; Yuan, X. Bandwidth Optimal All-reduce Algorithms for Clusters of Workstations.</w:t>
        </w:r>
      </w:ins>
    </w:p>
    <w:p w:rsidR="37E18BDA" w:rsidP="37E18BDA" w:rsidRDefault="37E18BDA" w14:paraId="7968C918" w14:textId="15B8226F">
      <w:pPr>
        <w:pStyle w:val="Bibentry"/>
        <w:widowControl w:val="0"/>
        <w:bidi w:val="0"/>
        <w:spacing w:after="60" w:line="168" w:lineRule="atLeast"/>
        <w:jc w:val="both"/>
        <w:rPr>
          <w:ins w:author="patchararat wongta" w:date="2025-11-08T06:38:26.078Z" w16du:dateUtc="2025-11-08T06:38:26.078Z" w:id="685830404"/>
          <w:rFonts w:ascii="Tahoma" w:hAnsi="Tahoma" w:eastAsia="Tahoma" w:cs="Tahoma"/>
          <w:b w:val="0"/>
          <w:bCs w:val="0"/>
          <w:i w:val="0"/>
          <w:iCs w:val="0"/>
          <w:caps w:val="0"/>
          <w:smallCaps w:val="0"/>
          <w:noProof w:val="0"/>
          <w:color w:val="000000" w:themeColor="text1" w:themeTint="FF" w:themeShade="FF"/>
          <w:sz w:val="14"/>
          <w:szCs w:val="14"/>
          <w:lang w:val="en-US"/>
        </w:rPr>
        <w:pPrChange w:author="patchararat wongta" w:date="2025-11-08T06:38:26.082Z">
          <w:pPr>
            <w:bidi w:val="0"/>
          </w:pPr>
        </w:pPrChange>
      </w:pPr>
      <w:ins w:author="patchararat wongta" w:date="2025-11-08T06:38:26.078Z" w:id="1724686010">
        <w:r w:rsidRPr="37E18BDA" w:rsidR="37E18BDA">
          <w:rPr>
            <w:rFonts w:ascii="Tahoma" w:hAnsi="Tahoma" w:eastAsia="Tahoma" w:cs="Tahoma"/>
            <w:b w:val="0"/>
            <w:bCs w:val="0"/>
            <w:i w:val="0"/>
            <w:iCs w:val="0"/>
            <w:caps w:val="0"/>
            <w:smallCaps w:val="0"/>
            <w:noProof w:val="0"/>
            <w:color w:val="000000" w:themeColor="text1" w:themeTint="FF" w:themeShade="FF"/>
            <w:sz w:val="14"/>
            <w:szCs w:val="14"/>
            <w:lang w:val="en-US"/>
          </w:rPr>
          <w:t xml:space="preserve">21-NVIDIA Nsight Systems user guide. (2023).  </w:t>
        </w:r>
      </w:ins>
    </w:p>
    <w:p w:rsidR="37E18BDA" w:rsidP="37E18BDA" w:rsidRDefault="37E18BDA" w14:paraId="059BD0D3" w14:textId="093CBA45">
      <w:pPr>
        <w:pStyle w:val="FootnoteText"/>
        <w:bidi w:val="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26">
    <w:nsid w:val="1f70e727"/>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xmlns:w="http://schemas.openxmlformats.org/wordprocessingml/2006/main" w:abstractNumId="25">
    <w:nsid w:val="629f0f5b"/>
    <w:multiLevelType xmlns:w="http://schemas.openxmlformats.org/wordprocessingml/2006/main" w:val="multilevel"/>
    <w:lvl xmlns:w="http://schemas.openxmlformats.org/wordprocessingml/2006/main" w:ilvl="0">
      <w:start w:val="1"/>
      <w:numFmt w:val="decimal"/>
      <w:lvlText w:val="%1.%2"/>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a462177"/>
    <w:multiLevelType xmlns:w="http://schemas.openxmlformats.org/wordprocessingml/2006/main" w:val="multilevel"/>
    <w:lvl xmlns:w="http://schemas.openxmlformats.org/wordprocessingml/2006/main" w:ilvl="0">
      <w:start w:val="1"/>
      <w:numFmt w:val="decimal"/>
      <w:pStyle w:val="Head1"/>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60fbe6d6"/>
    <w:multiLevelType xmlns:w="http://schemas.openxmlformats.org/wordprocessingml/2006/main" w:val="multilevel"/>
    <w:lvl xmlns:w="http://schemas.openxmlformats.org/wordprocessingml/2006/main" w:ilvl="0">
      <w:start w:val="1"/>
      <w:numFmt w:val="decimal"/>
      <w:pStyle w:val="Head1"/>
      <w:lvlText w:val="%1"/>
      <w:lvlJc w:val="left"/>
      <w:pPr>
        <w:ind w:left="360" w:hanging="360"/>
      </w:pPr>
    </w:lvl>
    <w:lvl xmlns:w="http://schemas.openxmlformats.org/wordprocessingml/2006/main" w:ilvl="1">
      <w:start w:val="1"/>
      <w:numFmt w:val="lowerLetter"/>
      <w:lvlText w:val="%2."/>
      <w:lvlJc w:val="left"/>
      <w:pPr>
        <w:ind w:left="1320" w:hanging="360"/>
      </w:pPr>
    </w:lvl>
    <w:lvl xmlns:w="http://schemas.openxmlformats.org/wordprocessingml/2006/main" w:ilvl="2">
      <w:start w:val="1"/>
      <w:numFmt w:val="lowerRoman"/>
      <w:lvlText w:val="%3."/>
      <w:lvlJc w:val="right"/>
      <w:pPr>
        <w:ind w:left="2040" w:hanging="180"/>
      </w:pPr>
    </w:lvl>
    <w:lvl xmlns:w="http://schemas.openxmlformats.org/wordprocessingml/2006/main" w:ilvl="3">
      <w:start w:val="1"/>
      <w:numFmt w:val="decimal"/>
      <w:lvlText w:val="%4."/>
      <w:lvlJc w:val="left"/>
      <w:pPr>
        <w:ind w:left="2760" w:hanging="360"/>
      </w:pPr>
    </w:lvl>
    <w:lvl xmlns:w="http://schemas.openxmlformats.org/wordprocessingml/2006/main" w:ilvl="4">
      <w:start w:val="1"/>
      <w:numFmt w:val="lowerLetter"/>
      <w:lvlText w:val="%5."/>
      <w:lvlJc w:val="left"/>
      <w:pPr>
        <w:ind w:left="3480" w:hanging="360"/>
      </w:pPr>
    </w:lvl>
    <w:lvl xmlns:w="http://schemas.openxmlformats.org/wordprocessingml/2006/main" w:ilvl="5">
      <w:start w:val="1"/>
      <w:numFmt w:val="lowerRoman"/>
      <w:lvlText w:val="%6."/>
      <w:lvlJc w:val="right"/>
      <w:pPr>
        <w:ind w:left="4200" w:hanging="180"/>
      </w:pPr>
    </w:lvl>
    <w:lvl xmlns:w="http://schemas.openxmlformats.org/wordprocessingml/2006/main" w:ilvl="6">
      <w:start w:val="1"/>
      <w:numFmt w:val="decimal"/>
      <w:lvlText w:val="%7."/>
      <w:lvlJc w:val="left"/>
      <w:pPr>
        <w:ind w:left="4920" w:hanging="360"/>
      </w:pPr>
    </w:lvl>
    <w:lvl xmlns:w="http://schemas.openxmlformats.org/wordprocessingml/2006/main" w:ilvl="7">
      <w:start w:val="1"/>
      <w:numFmt w:val="lowerLetter"/>
      <w:lvlText w:val="%8."/>
      <w:lvlJc w:val="left"/>
      <w:pPr>
        <w:ind w:left="5640" w:hanging="360"/>
      </w:pPr>
    </w:lvl>
    <w:lvl xmlns:w="http://schemas.openxmlformats.org/wordprocessingml/2006/main" w:ilvl="8">
      <w:start w:val="1"/>
      <w:numFmt w:val="lowerRoman"/>
      <w:lvlText w:val="%9."/>
      <w:lvlJc w:val="right"/>
      <w:pPr>
        <w:ind w:left="6360" w:hanging="180"/>
      </w:pPr>
    </w:lvl>
  </w:abstractNum>
  <w:abstractNum xmlns:w="http://schemas.openxmlformats.org/wordprocessingml/2006/main" w:abstractNumId="22">
    <w:nsid w:val="2c7f47c7"/>
    <w:multiLevelType xmlns:w="http://schemas.openxmlformats.org/wordprocessingml/2006/main" w:val="multilevel"/>
    <w:lvl xmlns:w="http://schemas.openxmlformats.org/wordprocessingml/2006/main" w:ilvl="0">
      <w:start w:val="1"/>
      <w:numFmt w:val="decimal"/>
      <w:lvlText w:val="%1.%2"/>
      <w:lvlJc w:val="left"/>
      <w:pPr>
        <w:ind w:left="360" w:hanging="360"/>
      </w:pPr>
    </w:lvl>
    <w:lvl xmlns:w="http://schemas.openxmlformats.org/wordprocessingml/2006/main" w:ilvl="1">
      <w:start w:val="1"/>
      <w:numFmt w:val="lowerLetter"/>
      <w:lvlText w:val="%2."/>
      <w:lvlJc w:val="left"/>
      <w:pPr>
        <w:ind w:left="1560" w:hanging="360"/>
      </w:pPr>
    </w:lvl>
    <w:lvl xmlns:w="http://schemas.openxmlformats.org/wordprocessingml/2006/main" w:ilvl="2">
      <w:start w:val="1"/>
      <w:numFmt w:val="lowerRoman"/>
      <w:lvlText w:val="%3."/>
      <w:lvlJc w:val="right"/>
      <w:pPr>
        <w:ind w:left="2280" w:hanging="180"/>
      </w:pPr>
    </w:lvl>
    <w:lvl xmlns:w="http://schemas.openxmlformats.org/wordprocessingml/2006/main" w:ilvl="3">
      <w:start w:val="1"/>
      <w:numFmt w:val="decimal"/>
      <w:lvlText w:val="%4."/>
      <w:lvlJc w:val="left"/>
      <w:pPr>
        <w:ind w:left="3000" w:hanging="360"/>
      </w:pPr>
    </w:lvl>
    <w:lvl xmlns:w="http://schemas.openxmlformats.org/wordprocessingml/2006/main" w:ilvl="4">
      <w:start w:val="1"/>
      <w:numFmt w:val="lowerLetter"/>
      <w:lvlText w:val="%5."/>
      <w:lvlJc w:val="left"/>
      <w:pPr>
        <w:ind w:left="3720" w:hanging="360"/>
      </w:pPr>
    </w:lvl>
    <w:lvl xmlns:w="http://schemas.openxmlformats.org/wordprocessingml/2006/main" w:ilvl="5">
      <w:start w:val="1"/>
      <w:numFmt w:val="lowerRoman"/>
      <w:lvlText w:val="%6."/>
      <w:lvlJc w:val="right"/>
      <w:pPr>
        <w:ind w:left="4440" w:hanging="180"/>
      </w:pPr>
    </w:lvl>
    <w:lvl xmlns:w="http://schemas.openxmlformats.org/wordprocessingml/2006/main" w:ilvl="6">
      <w:start w:val="1"/>
      <w:numFmt w:val="decimal"/>
      <w:lvlText w:val="%7."/>
      <w:lvlJc w:val="left"/>
      <w:pPr>
        <w:ind w:left="5160" w:hanging="360"/>
      </w:pPr>
    </w:lvl>
    <w:lvl xmlns:w="http://schemas.openxmlformats.org/wordprocessingml/2006/main" w:ilvl="7">
      <w:start w:val="1"/>
      <w:numFmt w:val="lowerLetter"/>
      <w:lvlText w:val="%8."/>
      <w:lvlJc w:val="left"/>
      <w:pPr>
        <w:ind w:left="5880" w:hanging="360"/>
      </w:pPr>
    </w:lvl>
    <w:lvl xmlns:w="http://schemas.openxmlformats.org/wordprocessingml/2006/main" w:ilvl="8">
      <w:start w:val="1"/>
      <w:numFmt w:val="lowerRoman"/>
      <w:lvlText w:val="%9."/>
      <w:lvlJc w:val="right"/>
      <w:pPr>
        <w:ind w:left="6600" w:hanging="180"/>
      </w:pPr>
    </w:lvl>
  </w:abstractNum>
  <w:abstractNum xmlns:w="http://schemas.openxmlformats.org/wordprocessingml/2006/main" w:abstractNumId="21">
    <w:nsid w:val="3d340376"/>
    <w:multiLevelType xmlns:w="http://schemas.openxmlformats.org/wordprocessingml/2006/main" w:val="multilevel"/>
    <w:lvl xmlns:w="http://schemas.openxmlformats.org/wordprocessingml/2006/main" w:ilvl="0">
      <w:start w:val="1"/>
      <w:numFmt w:val="decimal"/>
      <w:pStyle w:val="Head1"/>
      <w:lvlText w:val="%1"/>
      <w:lvlJc w:val="left"/>
      <w:pPr>
        <w:ind w:left="360" w:hanging="360"/>
      </w:pPr>
    </w:lvl>
    <w:lvl xmlns:w="http://schemas.openxmlformats.org/wordprocessingml/2006/main" w:ilvl="1">
      <w:start w:val="1"/>
      <w:numFmt w:val="lowerLetter"/>
      <w:lvlText w:val="%2."/>
      <w:lvlJc w:val="left"/>
      <w:pPr>
        <w:ind w:left="1320" w:hanging="360"/>
      </w:pPr>
    </w:lvl>
    <w:lvl xmlns:w="http://schemas.openxmlformats.org/wordprocessingml/2006/main" w:ilvl="2">
      <w:start w:val="1"/>
      <w:numFmt w:val="lowerRoman"/>
      <w:lvlText w:val="%3."/>
      <w:lvlJc w:val="right"/>
      <w:pPr>
        <w:ind w:left="2040" w:hanging="180"/>
      </w:pPr>
    </w:lvl>
    <w:lvl xmlns:w="http://schemas.openxmlformats.org/wordprocessingml/2006/main" w:ilvl="3">
      <w:start w:val="1"/>
      <w:numFmt w:val="decimal"/>
      <w:lvlText w:val="%4."/>
      <w:lvlJc w:val="left"/>
      <w:pPr>
        <w:ind w:left="2760" w:hanging="360"/>
      </w:pPr>
    </w:lvl>
    <w:lvl xmlns:w="http://schemas.openxmlformats.org/wordprocessingml/2006/main" w:ilvl="4">
      <w:start w:val="1"/>
      <w:numFmt w:val="lowerLetter"/>
      <w:lvlText w:val="%5."/>
      <w:lvlJc w:val="left"/>
      <w:pPr>
        <w:ind w:left="3480" w:hanging="360"/>
      </w:pPr>
    </w:lvl>
    <w:lvl xmlns:w="http://schemas.openxmlformats.org/wordprocessingml/2006/main" w:ilvl="5">
      <w:start w:val="1"/>
      <w:numFmt w:val="lowerRoman"/>
      <w:lvlText w:val="%6."/>
      <w:lvlJc w:val="right"/>
      <w:pPr>
        <w:ind w:left="4200" w:hanging="180"/>
      </w:pPr>
    </w:lvl>
    <w:lvl xmlns:w="http://schemas.openxmlformats.org/wordprocessingml/2006/main" w:ilvl="6">
      <w:start w:val="1"/>
      <w:numFmt w:val="decimal"/>
      <w:lvlText w:val="%7."/>
      <w:lvlJc w:val="left"/>
      <w:pPr>
        <w:ind w:left="4920" w:hanging="360"/>
      </w:pPr>
    </w:lvl>
    <w:lvl xmlns:w="http://schemas.openxmlformats.org/wordprocessingml/2006/main" w:ilvl="7">
      <w:start w:val="1"/>
      <w:numFmt w:val="lowerLetter"/>
      <w:lvlText w:val="%8."/>
      <w:lvlJc w:val="left"/>
      <w:pPr>
        <w:ind w:left="5640" w:hanging="360"/>
      </w:pPr>
    </w:lvl>
    <w:lvl xmlns:w="http://schemas.openxmlformats.org/wordprocessingml/2006/main" w:ilvl="8">
      <w:start w:val="1"/>
      <w:numFmt w:val="lowerRoman"/>
      <w:lvlText w:val="%9."/>
      <w:lvlJc w:val="right"/>
      <w:pPr>
        <w:ind w:left="6360" w:hanging="180"/>
      </w:pPr>
    </w:lvl>
  </w:abstractNum>
  <w:abstractNum w:abstractNumId="0" w15:restartNumberingAfterBreak="0">
    <w:nsid w:val="01082DED"/>
    <w:multiLevelType w:val="multilevel"/>
    <w:tmpl w:val="F40E53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7F0B4D"/>
    <w:multiLevelType w:val="multilevel"/>
    <w:tmpl w:val="4D6825E8"/>
    <w:numStyleLink w:val="111111"/>
  </w:abstractNum>
  <w:abstractNum w:abstractNumId="2" w15:restartNumberingAfterBreak="0">
    <w:nsid w:val="0AA73FBD"/>
    <w:multiLevelType w:val="hybridMultilevel"/>
    <w:tmpl w:val="FFFFFFFF"/>
    <w:lvl w:ilvl="0" w:tplc="D486A8DC">
      <w:start w:val="1"/>
      <w:numFmt w:val="decimal"/>
      <w:lvlText w:val="%1."/>
      <w:lvlJc w:val="left"/>
      <w:pPr>
        <w:ind w:left="720" w:hanging="360"/>
      </w:pPr>
    </w:lvl>
    <w:lvl w:ilvl="1" w:tplc="86FC162A">
      <w:start w:val="1"/>
      <w:numFmt w:val="lowerLetter"/>
      <w:lvlText w:val="%2."/>
      <w:lvlJc w:val="left"/>
      <w:pPr>
        <w:ind w:left="1440" w:hanging="360"/>
      </w:pPr>
    </w:lvl>
    <w:lvl w:ilvl="2" w:tplc="89E451BE">
      <w:start w:val="1"/>
      <w:numFmt w:val="lowerRoman"/>
      <w:lvlText w:val="%3."/>
      <w:lvlJc w:val="right"/>
      <w:pPr>
        <w:ind w:left="2160" w:hanging="180"/>
      </w:pPr>
    </w:lvl>
    <w:lvl w:ilvl="3" w:tplc="7AE89718">
      <w:start w:val="1"/>
      <w:numFmt w:val="decimal"/>
      <w:lvlText w:val="%4."/>
      <w:lvlJc w:val="left"/>
      <w:pPr>
        <w:ind w:left="2880" w:hanging="360"/>
      </w:pPr>
    </w:lvl>
    <w:lvl w:ilvl="4" w:tplc="029447E8">
      <w:start w:val="1"/>
      <w:numFmt w:val="lowerLetter"/>
      <w:lvlText w:val="%5."/>
      <w:lvlJc w:val="left"/>
      <w:pPr>
        <w:ind w:left="3600" w:hanging="360"/>
      </w:pPr>
    </w:lvl>
    <w:lvl w:ilvl="5" w:tplc="E2DCCDCE">
      <w:start w:val="1"/>
      <w:numFmt w:val="lowerRoman"/>
      <w:lvlText w:val="%6."/>
      <w:lvlJc w:val="right"/>
      <w:pPr>
        <w:ind w:left="4320" w:hanging="180"/>
      </w:pPr>
    </w:lvl>
    <w:lvl w:ilvl="6" w:tplc="D8304DBA">
      <w:start w:val="1"/>
      <w:numFmt w:val="decimal"/>
      <w:lvlText w:val="%7."/>
      <w:lvlJc w:val="left"/>
      <w:pPr>
        <w:ind w:left="5040" w:hanging="360"/>
      </w:pPr>
    </w:lvl>
    <w:lvl w:ilvl="7" w:tplc="5D46B87E">
      <w:start w:val="1"/>
      <w:numFmt w:val="lowerLetter"/>
      <w:lvlText w:val="%8."/>
      <w:lvlJc w:val="left"/>
      <w:pPr>
        <w:ind w:left="5760" w:hanging="360"/>
      </w:pPr>
    </w:lvl>
    <w:lvl w:ilvl="8" w:tplc="64DE2286">
      <w:start w:val="1"/>
      <w:numFmt w:val="lowerRoman"/>
      <w:lvlText w:val="%9."/>
      <w:lvlJc w:val="right"/>
      <w:pPr>
        <w:ind w:left="6480" w:hanging="180"/>
      </w:pPr>
    </w:lvl>
  </w:abstractNum>
  <w:abstractNum w:abstractNumId="3" w15:restartNumberingAfterBreak="0">
    <w:nsid w:val="2509124F"/>
    <w:multiLevelType w:val="hybridMultilevel"/>
    <w:tmpl w:val="FFFFFFFF"/>
    <w:lvl w:ilvl="0" w:tplc="5672BB30">
      <w:start w:val="1"/>
      <w:numFmt w:val="decimal"/>
      <w:lvlText w:val="(%1)"/>
      <w:lvlJc w:val="left"/>
      <w:pPr>
        <w:ind w:left="1080" w:hanging="360"/>
      </w:pPr>
    </w:lvl>
    <w:lvl w:ilvl="1" w:tplc="9E06EBE0">
      <w:start w:val="1"/>
      <w:numFmt w:val="lowerLetter"/>
      <w:lvlText w:val="%2."/>
      <w:lvlJc w:val="left"/>
      <w:pPr>
        <w:ind w:left="1800" w:hanging="360"/>
      </w:pPr>
    </w:lvl>
    <w:lvl w:ilvl="2" w:tplc="86C6D49A">
      <w:start w:val="1"/>
      <w:numFmt w:val="lowerRoman"/>
      <w:lvlText w:val="%3."/>
      <w:lvlJc w:val="right"/>
      <w:pPr>
        <w:ind w:left="2520" w:hanging="180"/>
      </w:pPr>
    </w:lvl>
    <w:lvl w:ilvl="3" w:tplc="A0B6F7AE">
      <w:start w:val="1"/>
      <w:numFmt w:val="decimal"/>
      <w:lvlText w:val="%4."/>
      <w:lvlJc w:val="left"/>
      <w:pPr>
        <w:ind w:left="3240" w:hanging="360"/>
      </w:pPr>
    </w:lvl>
    <w:lvl w:ilvl="4" w:tplc="97E6ED94">
      <w:start w:val="1"/>
      <w:numFmt w:val="lowerLetter"/>
      <w:lvlText w:val="%5."/>
      <w:lvlJc w:val="left"/>
      <w:pPr>
        <w:ind w:left="3960" w:hanging="360"/>
      </w:pPr>
    </w:lvl>
    <w:lvl w:ilvl="5" w:tplc="EB54AF98">
      <w:start w:val="1"/>
      <w:numFmt w:val="lowerRoman"/>
      <w:lvlText w:val="%6."/>
      <w:lvlJc w:val="right"/>
      <w:pPr>
        <w:ind w:left="4680" w:hanging="180"/>
      </w:pPr>
    </w:lvl>
    <w:lvl w:ilvl="6" w:tplc="FD623BB4">
      <w:start w:val="1"/>
      <w:numFmt w:val="decimal"/>
      <w:lvlText w:val="%7."/>
      <w:lvlJc w:val="left"/>
      <w:pPr>
        <w:ind w:left="5400" w:hanging="360"/>
      </w:pPr>
    </w:lvl>
    <w:lvl w:ilvl="7" w:tplc="B2E8263A">
      <w:start w:val="1"/>
      <w:numFmt w:val="lowerLetter"/>
      <w:lvlText w:val="%8."/>
      <w:lvlJc w:val="left"/>
      <w:pPr>
        <w:ind w:left="6120" w:hanging="360"/>
      </w:pPr>
    </w:lvl>
    <w:lvl w:ilvl="8" w:tplc="C1EAD032">
      <w:start w:val="1"/>
      <w:numFmt w:val="lowerRoman"/>
      <w:lvlText w:val="%9."/>
      <w:lvlJc w:val="right"/>
      <w:pPr>
        <w:ind w:left="6840" w:hanging="180"/>
      </w:pPr>
    </w:lvl>
  </w:abstractNum>
  <w:abstractNum w:abstractNumId="4" w15:restartNumberingAfterBreak="0">
    <w:nsid w:val="2A263F6D"/>
    <w:multiLevelType w:val="singleLevel"/>
    <w:tmpl w:val="40090019"/>
    <w:lvl w:ilvl="0">
      <w:start w:val="1"/>
      <w:numFmt w:val="decimal"/>
      <w:lvlText w:val="%1."/>
      <w:lvlJc w:val="left"/>
      <w:pPr>
        <w:ind w:left="480" w:hanging="240"/>
      </w:pPr>
      <w:rPr>
        <w:rFonts w:hint="default"/>
      </w:rPr>
    </w:lvl>
  </w:abstractNum>
  <w:abstractNum w:abstractNumId="5" w15:restartNumberingAfterBreak="0">
    <w:nsid w:val="36662F61"/>
    <w:multiLevelType w:val="singleLevel"/>
    <w:tmpl w:val="40090019"/>
    <w:lvl w:ilvl="0">
      <w:start w:val="1"/>
      <w:numFmt w:val="decimal"/>
      <w:pStyle w:val="ListParagraph"/>
      <w:lvlText w:val="%1."/>
      <w:lvlJc w:val="left"/>
      <w:pPr>
        <w:ind w:left="480" w:hanging="240"/>
      </w:pPr>
      <w:rPr>
        <w:rFonts w:hint="default"/>
      </w:rPr>
    </w:lvl>
  </w:abstractNum>
  <w:abstractNum w:abstractNumId="6" w15:restartNumberingAfterBreak="0">
    <w:nsid w:val="36756063"/>
    <w:multiLevelType w:val="multilevel"/>
    <w:tmpl w:val="F75AE9DE"/>
    <w:lvl w:ilvl="0">
      <w:start w:val="1"/>
      <w:numFmt w:val="decimal"/>
      <w:pStyle w:val="Head1"/>
      <w:lvlText w:val="%1"/>
      <w:lvlJc w:val="left"/>
      <w:pPr>
        <w:ind w:left="360" w:hanging="360"/>
      </w:pPr>
    </w:lvl>
    <w:lvl w:ilvl="1">
      <w:start w:val="1"/>
      <w:numFmt w:val="decimal"/>
      <w:pStyle w:val="Head2"/>
      <w:lvlText w:val="%1.%2"/>
      <w:lvlJc w:val="left"/>
      <w:pPr>
        <w:ind w:left="360" w:hanging="360"/>
      </w:pPr>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38B71091"/>
    <w:multiLevelType w:val="hybridMultilevel"/>
    <w:tmpl w:val="9768F27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3F1D819C"/>
    <w:multiLevelType w:val="hybridMultilevel"/>
    <w:tmpl w:val="E5A6AEA4"/>
    <w:lvl w:ilvl="0" w:tplc="43BCEBA0">
      <w:start w:val="1"/>
      <w:numFmt w:val="decimal"/>
      <w:lvlText w:val="[%1]"/>
      <w:lvlJc w:val="left"/>
      <w:pPr>
        <w:ind w:left="360" w:hanging="360"/>
      </w:pPr>
    </w:lvl>
    <w:lvl w:ilvl="1" w:tplc="F5D80910">
      <w:start w:val="1"/>
      <w:numFmt w:val="lowerLetter"/>
      <w:lvlText w:val="%2."/>
      <w:lvlJc w:val="left"/>
      <w:pPr>
        <w:ind w:left="1440" w:hanging="360"/>
      </w:pPr>
    </w:lvl>
    <w:lvl w:ilvl="2" w:tplc="1F8E1268">
      <w:start w:val="1"/>
      <w:numFmt w:val="lowerRoman"/>
      <w:lvlText w:val="%3."/>
      <w:lvlJc w:val="right"/>
      <w:pPr>
        <w:ind w:left="2160" w:hanging="180"/>
      </w:pPr>
    </w:lvl>
    <w:lvl w:ilvl="3" w:tplc="7BC83BAC">
      <w:start w:val="1"/>
      <w:numFmt w:val="decimal"/>
      <w:lvlText w:val="%4."/>
      <w:lvlJc w:val="left"/>
      <w:pPr>
        <w:ind w:left="2880" w:hanging="360"/>
      </w:pPr>
    </w:lvl>
    <w:lvl w:ilvl="4" w:tplc="C7663BE8">
      <w:start w:val="1"/>
      <w:numFmt w:val="lowerLetter"/>
      <w:lvlText w:val="%5."/>
      <w:lvlJc w:val="left"/>
      <w:pPr>
        <w:ind w:left="3600" w:hanging="360"/>
      </w:pPr>
    </w:lvl>
    <w:lvl w:ilvl="5" w:tplc="889A154C">
      <w:start w:val="1"/>
      <w:numFmt w:val="lowerRoman"/>
      <w:lvlText w:val="%6."/>
      <w:lvlJc w:val="right"/>
      <w:pPr>
        <w:ind w:left="4320" w:hanging="180"/>
      </w:pPr>
    </w:lvl>
    <w:lvl w:ilvl="6" w:tplc="51F21A76">
      <w:start w:val="1"/>
      <w:numFmt w:val="decimal"/>
      <w:lvlText w:val="%7."/>
      <w:lvlJc w:val="left"/>
      <w:pPr>
        <w:ind w:left="5040" w:hanging="360"/>
      </w:pPr>
    </w:lvl>
    <w:lvl w:ilvl="7" w:tplc="AB00C1E8">
      <w:start w:val="1"/>
      <w:numFmt w:val="lowerLetter"/>
      <w:lvlText w:val="%8."/>
      <w:lvlJc w:val="left"/>
      <w:pPr>
        <w:ind w:left="5760" w:hanging="360"/>
      </w:pPr>
    </w:lvl>
    <w:lvl w:ilvl="8" w:tplc="595239FA">
      <w:start w:val="1"/>
      <w:numFmt w:val="lowerRoman"/>
      <w:lvlText w:val="%9."/>
      <w:lvlJc w:val="right"/>
      <w:pPr>
        <w:ind w:left="6480" w:hanging="180"/>
      </w:pPr>
    </w:lvl>
  </w:abstractNum>
  <w:abstractNum w:abstractNumId="9" w15:restartNumberingAfterBreak="0">
    <w:nsid w:val="41D53E22"/>
    <w:multiLevelType w:val="singleLevel"/>
    <w:tmpl w:val="40090019"/>
    <w:lvl w:ilvl="0">
      <w:start w:val="1"/>
      <w:numFmt w:val="decimal"/>
      <w:lvlText w:val="%1."/>
      <w:lvlJc w:val="left"/>
      <w:pPr>
        <w:ind w:left="480" w:hanging="240"/>
      </w:pPr>
      <w:rPr>
        <w:rFonts w:hint="default"/>
      </w:rPr>
    </w:lvl>
  </w:abstractNum>
  <w:abstractNum w:abstractNumId="10" w15:restartNumberingAfterBreak="0">
    <w:nsid w:val="48274591"/>
    <w:multiLevelType w:val="singleLevel"/>
    <w:tmpl w:val="40090019"/>
    <w:lvl w:ilvl="0">
      <w:start w:val="1"/>
      <w:numFmt w:val="decimal"/>
      <w:lvlText w:val="%1."/>
      <w:lvlJc w:val="left"/>
      <w:pPr>
        <w:ind w:left="480" w:hanging="240"/>
      </w:pPr>
      <w:rPr>
        <w:rFonts w:hint="default"/>
      </w:rPr>
    </w:lvl>
  </w:abstractNum>
  <w:abstractNum w:abstractNumId="11" w15:restartNumberingAfterBreak="0">
    <w:nsid w:val="4BD08E8F"/>
    <w:multiLevelType w:val="hybridMultilevel"/>
    <w:tmpl w:val="FFFFFFFF"/>
    <w:lvl w:ilvl="0" w:tplc="2F2E3F0C">
      <w:start w:val="1"/>
      <w:numFmt w:val="decimal"/>
      <w:lvlText w:val="(%1)"/>
      <w:lvlJc w:val="left"/>
      <w:pPr>
        <w:ind w:left="1080" w:hanging="360"/>
      </w:pPr>
      <w:rPr>
        <w:rFonts w:hint="default" w:ascii="TH SarabunPSK" w:hAnsi="TH SarabunPSK"/>
      </w:rPr>
    </w:lvl>
    <w:lvl w:ilvl="1" w:tplc="FFEE113C">
      <w:start w:val="1"/>
      <w:numFmt w:val="lowerLetter"/>
      <w:lvlText w:val="%2."/>
      <w:lvlJc w:val="left"/>
      <w:pPr>
        <w:ind w:left="1440" w:hanging="360"/>
      </w:pPr>
    </w:lvl>
    <w:lvl w:ilvl="2" w:tplc="745C7806">
      <w:start w:val="1"/>
      <w:numFmt w:val="lowerRoman"/>
      <w:lvlText w:val="%3."/>
      <w:lvlJc w:val="right"/>
      <w:pPr>
        <w:ind w:left="2160" w:hanging="180"/>
      </w:pPr>
    </w:lvl>
    <w:lvl w:ilvl="3" w:tplc="14C2C272">
      <w:start w:val="1"/>
      <w:numFmt w:val="decimal"/>
      <w:lvlText w:val="%4."/>
      <w:lvlJc w:val="left"/>
      <w:pPr>
        <w:ind w:left="2880" w:hanging="360"/>
      </w:pPr>
    </w:lvl>
    <w:lvl w:ilvl="4" w:tplc="0590D980">
      <w:start w:val="1"/>
      <w:numFmt w:val="lowerLetter"/>
      <w:lvlText w:val="%5."/>
      <w:lvlJc w:val="left"/>
      <w:pPr>
        <w:ind w:left="3600" w:hanging="360"/>
      </w:pPr>
    </w:lvl>
    <w:lvl w:ilvl="5" w:tplc="86D083F8">
      <w:start w:val="1"/>
      <w:numFmt w:val="lowerRoman"/>
      <w:lvlText w:val="%6."/>
      <w:lvlJc w:val="right"/>
      <w:pPr>
        <w:ind w:left="4320" w:hanging="180"/>
      </w:pPr>
    </w:lvl>
    <w:lvl w:ilvl="6" w:tplc="5CD0155E">
      <w:start w:val="1"/>
      <w:numFmt w:val="decimal"/>
      <w:lvlText w:val="%7."/>
      <w:lvlJc w:val="left"/>
      <w:pPr>
        <w:ind w:left="5040" w:hanging="360"/>
      </w:pPr>
    </w:lvl>
    <w:lvl w:ilvl="7" w:tplc="F53474FA">
      <w:start w:val="1"/>
      <w:numFmt w:val="lowerLetter"/>
      <w:lvlText w:val="%8."/>
      <w:lvlJc w:val="left"/>
      <w:pPr>
        <w:ind w:left="5760" w:hanging="360"/>
      </w:pPr>
    </w:lvl>
    <w:lvl w:ilvl="8" w:tplc="11347840">
      <w:start w:val="1"/>
      <w:numFmt w:val="lowerRoman"/>
      <w:lvlText w:val="%9."/>
      <w:lvlJc w:val="right"/>
      <w:pPr>
        <w:ind w:left="6480" w:hanging="180"/>
      </w:pPr>
    </w:lvl>
  </w:abstractNum>
  <w:abstractNum w:abstractNumId="12" w15:restartNumberingAfterBreak="0">
    <w:nsid w:val="4F4E3603"/>
    <w:multiLevelType w:val="hybridMultilevel"/>
    <w:tmpl w:val="B5609AD2"/>
    <w:lvl w:ilvl="0" w:tplc="04090001">
      <w:start w:val="1"/>
      <w:numFmt w:val="bullet"/>
      <w:lvlText w:val=""/>
      <w:lvlJc w:val="left"/>
      <w:pPr>
        <w:ind w:left="960" w:hanging="360"/>
      </w:pPr>
      <w:rPr>
        <w:rFonts w:hint="default" w:ascii="Symbol" w:hAnsi="Symbol"/>
      </w:rPr>
    </w:lvl>
    <w:lvl w:ilvl="1" w:tplc="04090003" w:tentative="1">
      <w:start w:val="1"/>
      <w:numFmt w:val="bullet"/>
      <w:lvlText w:val="o"/>
      <w:lvlJc w:val="left"/>
      <w:pPr>
        <w:ind w:left="1680" w:hanging="360"/>
      </w:pPr>
      <w:rPr>
        <w:rFonts w:hint="default" w:ascii="Courier New" w:hAnsi="Courier New" w:cs="Courier New"/>
      </w:rPr>
    </w:lvl>
    <w:lvl w:ilvl="2" w:tplc="04090005" w:tentative="1">
      <w:start w:val="1"/>
      <w:numFmt w:val="bullet"/>
      <w:lvlText w:val=""/>
      <w:lvlJc w:val="left"/>
      <w:pPr>
        <w:ind w:left="2400" w:hanging="360"/>
      </w:pPr>
      <w:rPr>
        <w:rFonts w:hint="default" w:ascii="Wingdings" w:hAnsi="Wingdings"/>
      </w:rPr>
    </w:lvl>
    <w:lvl w:ilvl="3" w:tplc="04090001" w:tentative="1">
      <w:start w:val="1"/>
      <w:numFmt w:val="bullet"/>
      <w:lvlText w:val=""/>
      <w:lvlJc w:val="left"/>
      <w:pPr>
        <w:ind w:left="3120" w:hanging="360"/>
      </w:pPr>
      <w:rPr>
        <w:rFonts w:hint="default" w:ascii="Symbol" w:hAnsi="Symbol"/>
      </w:rPr>
    </w:lvl>
    <w:lvl w:ilvl="4" w:tplc="04090003" w:tentative="1">
      <w:start w:val="1"/>
      <w:numFmt w:val="bullet"/>
      <w:lvlText w:val="o"/>
      <w:lvlJc w:val="left"/>
      <w:pPr>
        <w:ind w:left="3840" w:hanging="360"/>
      </w:pPr>
      <w:rPr>
        <w:rFonts w:hint="default" w:ascii="Courier New" w:hAnsi="Courier New" w:cs="Courier New"/>
      </w:rPr>
    </w:lvl>
    <w:lvl w:ilvl="5" w:tplc="04090005" w:tentative="1">
      <w:start w:val="1"/>
      <w:numFmt w:val="bullet"/>
      <w:lvlText w:val=""/>
      <w:lvlJc w:val="left"/>
      <w:pPr>
        <w:ind w:left="4560" w:hanging="360"/>
      </w:pPr>
      <w:rPr>
        <w:rFonts w:hint="default" w:ascii="Wingdings" w:hAnsi="Wingdings"/>
      </w:rPr>
    </w:lvl>
    <w:lvl w:ilvl="6" w:tplc="04090001" w:tentative="1">
      <w:start w:val="1"/>
      <w:numFmt w:val="bullet"/>
      <w:lvlText w:val=""/>
      <w:lvlJc w:val="left"/>
      <w:pPr>
        <w:ind w:left="5280" w:hanging="360"/>
      </w:pPr>
      <w:rPr>
        <w:rFonts w:hint="default" w:ascii="Symbol" w:hAnsi="Symbol"/>
      </w:rPr>
    </w:lvl>
    <w:lvl w:ilvl="7" w:tplc="04090003" w:tentative="1">
      <w:start w:val="1"/>
      <w:numFmt w:val="bullet"/>
      <w:lvlText w:val="o"/>
      <w:lvlJc w:val="left"/>
      <w:pPr>
        <w:ind w:left="6000" w:hanging="360"/>
      </w:pPr>
      <w:rPr>
        <w:rFonts w:hint="default" w:ascii="Courier New" w:hAnsi="Courier New" w:cs="Courier New"/>
      </w:rPr>
    </w:lvl>
    <w:lvl w:ilvl="8" w:tplc="04090005" w:tentative="1">
      <w:start w:val="1"/>
      <w:numFmt w:val="bullet"/>
      <w:lvlText w:val=""/>
      <w:lvlJc w:val="left"/>
      <w:pPr>
        <w:ind w:left="6720" w:hanging="360"/>
      </w:pPr>
      <w:rPr>
        <w:rFonts w:hint="default" w:ascii="Wingdings" w:hAnsi="Wingdings"/>
      </w:rPr>
    </w:lvl>
  </w:abstractNum>
  <w:abstractNum w:abstractNumId="13" w15:restartNumberingAfterBreak="0">
    <w:nsid w:val="552E813E"/>
    <w:multiLevelType w:val="multilevel"/>
    <w:tmpl w:val="FFFFFFFF"/>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3130CB7"/>
    <w:multiLevelType w:val="hybridMultilevel"/>
    <w:tmpl w:val="9E6067B6"/>
    <w:name w:val="Bib_entry_numbering"/>
    <w:lvl w:ilvl="0" w:tplc="C72A1602">
      <w:start w:val="1"/>
      <w:numFmt w:val="decimal"/>
      <w:lvlRestart w:val="0"/>
      <w:pStyle w:val="Bibentry"/>
      <w:lvlText w:val="[%1]"/>
      <w:lvlJc w:val="left"/>
      <w:pPr>
        <w:ind w:left="36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5" w15:restartNumberingAfterBreak="0">
    <w:nsid w:val="669665FE"/>
    <w:multiLevelType w:val="hybridMultilevel"/>
    <w:tmpl w:val="1A3A63A4"/>
    <w:lvl w:ilvl="0" w:tplc="04090001">
      <w:start w:val="1"/>
      <w:numFmt w:val="bullet"/>
      <w:lvlText w:val=""/>
      <w:lvlJc w:val="left"/>
      <w:pPr>
        <w:ind w:left="960" w:hanging="360"/>
      </w:pPr>
      <w:rPr>
        <w:rFonts w:hint="default" w:ascii="Symbol" w:hAnsi="Symbol"/>
      </w:rPr>
    </w:lvl>
    <w:lvl w:ilvl="1" w:tplc="04090003" w:tentative="1">
      <w:start w:val="1"/>
      <w:numFmt w:val="bullet"/>
      <w:lvlText w:val="o"/>
      <w:lvlJc w:val="left"/>
      <w:pPr>
        <w:ind w:left="1680" w:hanging="360"/>
      </w:pPr>
      <w:rPr>
        <w:rFonts w:hint="default" w:ascii="Courier New" w:hAnsi="Courier New" w:cs="Courier New"/>
      </w:rPr>
    </w:lvl>
    <w:lvl w:ilvl="2" w:tplc="04090005" w:tentative="1">
      <w:start w:val="1"/>
      <w:numFmt w:val="bullet"/>
      <w:lvlText w:val=""/>
      <w:lvlJc w:val="left"/>
      <w:pPr>
        <w:ind w:left="2400" w:hanging="360"/>
      </w:pPr>
      <w:rPr>
        <w:rFonts w:hint="default" w:ascii="Wingdings" w:hAnsi="Wingdings"/>
      </w:rPr>
    </w:lvl>
    <w:lvl w:ilvl="3" w:tplc="04090001" w:tentative="1">
      <w:start w:val="1"/>
      <w:numFmt w:val="bullet"/>
      <w:lvlText w:val=""/>
      <w:lvlJc w:val="left"/>
      <w:pPr>
        <w:ind w:left="3120" w:hanging="360"/>
      </w:pPr>
      <w:rPr>
        <w:rFonts w:hint="default" w:ascii="Symbol" w:hAnsi="Symbol"/>
      </w:rPr>
    </w:lvl>
    <w:lvl w:ilvl="4" w:tplc="04090003" w:tentative="1">
      <w:start w:val="1"/>
      <w:numFmt w:val="bullet"/>
      <w:lvlText w:val="o"/>
      <w:lvlJc w:val="left"/>
      <w:pPr>
        <w:ind w:left="3840" w:hanging="360"/>
      </w:pPr>
      <w:rPr>
        <w:rFonts w:hint="default" w:ascii="Courier New" w:hAnsi="Courier New" w:cs="Courier New"/>
      </w:rPr>
    </w:lvl>
    <w:lvl w:ilvl="5" w:tplc="04090005" w:tentative="1">
      <w:start w:val="1"/>
      <w:numFmt w:val="bullet"/>
      <w:lvlText w:val=""/>
      <w:lvlJc w:val="left"/>
      <w:pPr>
        <w:ind w:left="4560" w:hanging="360"/>
      </w:pPr>
      <w:rPr>
        <w:rFonts w:hint="default" w:ascii="Wingdings" w:hAnsi="Wingdings"/>
      </w:rPr>
    </w:lvl>
    <w:lvl w:ilvl="6" w:tplc="04090001" w:tentative="1">
      <w:start w:val="1"/>
      <w:numFmt w:val="bullet"/>
      <w:lvlText w:val=""/>
      <w:lvlJc w:val="left"/>
      <w:pPr>
        <w:ind w:left="5280" w:hanging="360"/>
      </w:pPr>
      <w:rPr>
        <w:rFonts w:hint="default" w:ascii="Symbol" w:hAnsi="Symbol"/>
      </w:rPr>
    </w:lvl>
    <w:lvl w:ilvl="7" w:tplc="04090003" w:tentative="1">
      <w:start w:val="1"/>
      <w:numFmt w:val="bullet"/>
      <w:lvlText w:val="o"/>
      <w:lvlJc w:val="left"/>
      <w:pPr>
        <w:ind w:left="6000" w:hanging="360"/>
      </w:pPr>
      <w:rPr>
        <w:rFonts w:hint="default" w:ascii="Courier New" w:hAnsi="Courier New" w:cs="Courier New"/>
      </w:rPr>
    </w:lvl>
    <w:lvl w:ilvl="8" w:tplc="04090005" w:tentative="1">
      <w:start w:val="1"/>
      <w:numFmt w:val="bullet"/>
      <w:lvlText w:val=""/>
      <w:lvlJc w:val="left"/>
      <w:pPr>
        <w:ind w:left="6720" w:hanging="360"/>
      </w:pPr>
      <w:rPr>
        <w:rFonts w:hint="default" w:ascii="Wingdings" w:hAnsi="Wingdings"/>
      </w:rPr>
    </w:lvl>
  </w:abstractNum>
  <w:abstractNum w:abstractNumId="16" w15:restartNumberingAfterBreak="0">
    <w:nsid w:val="6B514737"/>
    <w:multiLevelType w:val="singleLevel"/>
    <w:tmpl w:val="40090019"/>
    <w:lvl w:ilvl="0">
      <w:start w:val="1"/>
      <w:numFmt w:val="decimal"/>
      <w:lvlText w:val="%1."/>
      <w:lvlJc w:val="left"/>
      <w:pPr>
        <w:ind w:left="480" w:hanging="240"/>
      </w:pPr>
      <w:rPr>
        <w:rFonts w:hint="default"/>
      </w:rPr>
    </w:lvl>
  </w:abstractNum>
  <w:abstractNum w:abstractNumId="17" w15:restartNumberingAfterBreak="0">
    <w:nsid w:val="6BA328B1"/>
    <w:multiLevelType w:val="hybridMultilevel"/>
    <w:tmpl w:val="A0DA76FE"/>
    <w:lvl w:ilvl="0" w:tplc="04090001">
      <w:start w:val="1"/>
      <w:numFmt w:val="bullet"/>
      <w:lvlText w:val=""/>
      <w:lvlJc w:val="left"/>
      <w:pPr>
        <w:ind w:left="960" w:hanging="360"/>
      </w:pPr>
      <w:rPr>
        <w:rFonts w:hint="default" w:ascii="Symbol" w:hAnsi="Symbol"/>
      </w:rPr>
    </w:lvl>
    <w:lvl w:ilvl="1" w:tplc="04090003" w:tentative="1">
      <w:start w:val="1"/>
      <w:numFmt w:val="bullet"/>
      <w:lvlText w:val="o"/>
      <w:lvlJc w:val="left"/>
      <w:pPr>
        <w:ind w:left="1680" w:hanging="360"/>
      </w:pPr>
      <w:rPr>
        <w:rFonts w:hint="default" w:ascii="Courier New" w:hAnsi="Courier New" w:cs="Courier New"/>
      </w:rPr>
    </w:lvl>
    <w:lvl w:ilvl="2" w:tplc="04090005" w:tentative="1">
      <w:start w:val="1"/>
      <w:numFmt w:val="bullet"/>
      <w:lvlText w:val=""/>
      <w:lvlJc w:val="left"/>
      <w:pPr>
        <w:ind w:left="2400" w:hanging="360"/>
      </w:pPr>
      <w:rPr>
        <w:rFonts w:hint="default" w:ascii="Wingdings" w:hAnsi="Wingdings"/>
      </w:rPr>
    </w:lvl>
    <w:lvl w:ilvl="3" w:tplc="04090001" w:tentative="1">
      <w:start w:val="1"/>
      <w:numFmt w:val="bullet"/>
      <w:lvlText w:val=""/>
      <w:lvlJc w:val="left"/>
      <w:pPr>
        <w:ind w:left="3120" w:hanging="360"/>
      </w:pPr>
      <w:rPr>
        <w:rFonts w:hint="default" w:ascii="Symbol" w:hAnsi="Symbol"/>
      </w:rPr>
    </w:lvl>
    <w:lvl w:ilvl="4" w:tplc="04090003" w:tentative="1">
      <w:start w:val="1"/>
      <w:numFmt w:val="bullet"/>
      <w:lvlText w:val="o"/>
      <w:lvlJc w:val="left"/>
      <w:pPr>
        <w:ind w:left="3840" w:hanging="360"/>
      </w:pPr>
      <w:rPr>
        <w:rFonts w:hint="default" w:ascii="Courier New" w:hAnsi="Courier New" w:cs="Courier New"/>
      </w:rPr>
    </w:lvl>
    <w:lvl w:ilvl="5" w:tplc="04090005" w:tentative="1">
      <w:start w:val="1"/>
      <w:numFmt w:val="bullet"/>
      <w:lvlText w:val=""/>
      <w:lvlJc w:val="left"/>
      <w:pPr>
        <w:ind w:left="4560" w:hanging="360"/>
      </w:pPr>
      <w:rPr>
        <w:rFonts w:hint="default" w:ascii="Wingdings" w:hAnsi="Wingdings"/>
      </w:rPr>
    </w:lvl>
    <w:lvl w:ilvl="6" w:tplc="04090001" w:tentative="1">
      <w:start w:val="1"/>
      <w:numFmt w:val="bullet"/>
      <w:lvlText w:val=""/>
      <w:lvlJc w:val="left"/>
      <w:pPr>
        <w:ind w:left="5280" w:hanging="360"/>
      </w:pPr>
      <w:rPr>
        <w:rFonts w:hint="default" w:ascii="Symbol" w:hAnsi="Symbol"/>
      </w:rPr>
    </w:lvl>
    <w:lvl w:ilvl="7" w:tplc="04090003" w:tentative="1">
      <w:start w:val="1"/>
      <w:numFmt w:val="bullet"/>
      <w:lvlText w:val="o"/>
      <w:lvlJc w:val="left"/>
      <w:pPr>
        <w:ind w:left="6000" w:hanging="360"/>
      </w:pPr>
      <w:rPr>
        <w:rFonts w:hint="default" w:ascii="Courier New" w:hAnsi="Courier New" w:cs="Courier New"/>
      </w:rPr>
    </w:lvl>
    <w:lvl w:ilvl="8" w:tplc="04090005" w:tentative="1">
      <w:start w:val="1"/>
      <w:numFmt w:val="bullet"/>
      <w:lvlText w:val=""/>
      <w:lvlJc w:val="left"/>
      <w:pPr>
        <w:ind w:left="6720" w:hanging="360"/>
      </w:pPr>
      <w:rPr>
        <w:rFonts w:hint="default" w:ascii="Wingdings" w:hAnsi="Wingdings"/>
      </w:rPr>
    </w:lvl>
  </w:abstractNum>
  <w:abstractNum w:abstractNumId="18" w15:restartNumberingAfterBreak="0">
    <w:nsid w:val="6C7A4A29"/>
    <w:multiLevelType w:val="multilevel"/>
    <w:tmpl w:val="4D6825E8"/>
    <w:styleLink w:val="111111"/>
    <w:lvl w:ilvl="0">
      <w:start w:val="1"/>
      <w:numFmt w:val="decimal"/>
      <w:lvlText w:val="%1."/>
      <w:lvlJc w:val="left"/>
      <w:pPr>
        <w:ind w:left="360" w:hanging="360"/>
      </w:pPr>
      <w:rPr>
        <w:rFonts w:ascii="Linux Biolinum O" w:hAnsi="Linux Biolinum O" w:cs="Linux Biolinum 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CC87F05"/>
    <w:multiLevelType w:val="hybridMultilevel"/>
    <w:tmpl w:val="4A10C85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7F2D2ACC"/>
    <w:multiLevelType w:val="hybridMultilevel"/>
    <w:tmpl w:val="16087440"/>
    <w:lvl w:ilvl="0">
      <w:start w:val="1"/>
      <w:numFmt w:val="decimal"/>
      <w:lvlText w:val="%1)"/>
      <w:lvlJc w:val="left"/>
      <w:pPr>
        <w:ind w:left="1080" w:hanging="360"/>
      </w:pPr>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27">
    <w:abstractNumId w:val="26"/>
  </w:num>
  <w:num w:numId="26">
    <w:abstractNumId w:val="25"/>
  </w:num>
  <w:num w:numId="25">
    <w:abstractNumId w:val="24"/>
  </w:num>
  <w:num w:numId="24">
    <w:abstractNumId w:val="23"/>
  </w:num>
  <w:num w:numId="23">
    <w:abstractNumId w:val="22"/>
  </w:num>
  <w:num w:numId="22">
    <w:abstractNumId w:val="21"/>
  </w:num>
  <w:num w:numId="1" w16cid:durableId="19667050">
    <w:abstractNumId w:val="2"/>
  </w:num>
  <w:num w:numId="2" w16cid:durableId="2044938240">
    <w:abstractNumId w:val="3"/>
  </w:num>
  <w:num w:numId="3" w16cid:durableId="505829684">
    <w:abstractNumId w:val="11"/>
  </w:num>
  <w:num w:numId="4" w16cid:durableId="2133791064">
    <w:abstractNumId w:val="13"/>
  </w:num>
  <w:num w:numId="5" w16cid:durableId="1337927867">
    <w:abstractNumId w:val="0"/>
  </w:num>
  <w:num w:numId="6" w16cid:durableId="234711008">
    <w:abstractNumId w:val="18"/>
  </w:num>
  <w:num w:numId="7" w16cid:durableId="1093285216">
    <w:abstractNumId w:val="14"/>
  </w:num>
  <w:num w:numId="8" w16cid:durableId="2002851838">
    <w:abstractNumId w:val="1"/>
  </w:num>
  <w:num w:numId="9" w16cid:durableId="981079526">
    <w:abstractNumId w:val="5"/>
  </w:num>
  <w:num w:numId="10" w16cid:durableId="441651397">
    <w:abstractNumId w:val="9"/>
  </w:num>
  <w:num w:numId="11" w16cid:durableId="192039578">
    <w:abstractNumId w:val="16"/>
  </w:num>
  <w:num w:numId="12" w16cid:durableId="811410181">
    <w:abstractNumId w:val="4"/>
  </w:num>
  <w:num w:numId="13" w16cid:durableId="423844718">
    <w:abstractNumId w:val="10"/>
  </w:num>
  <w:num w:numId="14" w16cid:durableId="1384524000">
    <w:abstractNumId w:val="19"/>
  </w:num>
  <w:num w:numId="15" w16cid:durableId="1906404447">
    <w:abstractNumId w:val="7"/>
  </w:num>
  <w:num w:numId="16" w16cid:durableId="1578710001">
    <w:abstractNumId w:val="17"/>
  </w:num>
  <w:num w:numId="17" w16cid:durableId="109209385">
    <w:abstractNumId w:val="12"/>
  </w:num>
  <w:num w:numId="18" w16cid:durableId="1979603559">
    <w:abstractNumId w:val="6"/>
  </w:num>
  <w:num w:numId="19" w16cid:durableId="482936216">
    <w:abstractNumId w:val="15"/>
  </w:num>
  <w:num w:numId="20" w16cid:durableId="1775049117">
    <w:abstractNumId w:val="20"/>
  </w:num>
  <w:num w:numId="21" w16cid:durableId="36714217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Worawan  Diaz  Carballo">
    <w15:presenceInfo w15:providerId="AD" w15:userId="S::papong@tu.ac.th::a3bb9828-ad29-408d-8c45-c3864f1f432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dirty"/>
  <w:trackRevisions w:val="true"/>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34B"/>
    <w:rsid w:val="00003C0C"/>
    <w:rsid w:val="000414F3"/>
    <w:rsid w:val="0004FCE2"/>
    <w:rsid w:val="00054E0A"/>
    <w:rsid w:val="000666A9"/>
    <w:rsid w:val="0007752B"/>
    <w:rsid w:val="00080C59"/>
    <w:rsid w:val="0008391F"/>
    <w:rsid w:val="0009314B"/>
    <w:rsid w:val="000B114A"/>
    <w:rsid w:val="000C10F9"/>
    <w:rsid w:val="000C3CD9"/>
    <w:rsid w:val="000C711D"/>
    <w:rsid w:val="000D6541"/>
    <w:rsid w:val="000E0745"/>
    <w:rsid w:val="000F4E3C"/>
    <w:rsid w:val="001142BA"/>
    <w:rsid w:val="00135F3D"/>
    <w:rsid w:val="00140204"/>
    <w:rsid w:val="001429A2"/>
    <w:rsid w:val="00165D90"/>
    <w:rsid w:val="001664A0"/>
    <w:rsid w:val="001717B4"/>
    <w:rsid w:val="00173E1F"/>
    <w:rsid w:val="001754DD"/>
    <w:rsid w:val="00175CE2"/>
    <w:rsid w:val="0017774E"/>
    <w:rsid w:val="0018B087"/>
    <w:rsid w:val="00194962"/>
    <w:rsid w:val="001A1321"/>
    <w:rsid w:val="001A5C32"/>
    <w:rsid w:val="001B633D"/>
    <w:rsid w:val="001C6FC6"/>
    <w:rsid w:val="001D3CDD"/>
    <w:rsid w:val="001D407F"/>
    <w:rsid w:val="002109ED"/>
    <w:rsid w:val="0022111E"/>
    <w:rsid w:val="0023048B"/>
    <w:rsid w:val="00231DBC"/>
    <w:rsid w:val="00242158"/>
    <w:rsid w:val="0025C013"/>
    <w:rsid w:val="002601C2"/>
    <w:rsid w:val="00274ABB"/>
    <w:rsid w:val="0027792D"/>
    <w:rsid w:val="00277C30"/>
    <w:rsid w:val="002862AF"/>
    <w:rsid w:val="0029158F"/>
    <w:rsid w:val="00292C1F"/>
    <w:rsid w:val="00296257"/>
    <w:rsid w:val="002A2450"/>
    <w:rsid w:val="002A7180"/>
    <w:rsid w:val="002B11CA"/>
    <w:rsid w:val="002C37CC"/>
    <w:rsid w:val="002E204E"/>
    <w:rsid w:val="002F58C9"/>
    <w:rsid w:val="002F5B40"/>
    <w:rsid w:val="00302095"/>
    <w:rsid w:val="0032246D"/>
    <w:rsid w:val="00340671"/>
    <w:rsid w:val="00341B88"/>
    <w:rsid w:val="00342FAF"/>
    <w:rsid w:val="00343D06"/>
    <w:rsid w:val="00353456"/>
    <w:rsid w:val="00361B91"/>
    <w:rsid w:val="00373B81"/>
    <w:rsid w:val="003756D0"/>
    <w:rsid w:val="003854AF"/>
    <w:rsid w:val="003A253B"/>
    <w:rsid w:val="003A679F"/>
    <w:rsid w:val="003C278B"/>
    <w:rsid w:val="003E6E9D"/>
    <w:rsid w:val="003F5439"/>
    <w:rsid w:val="00402AB8"/>
    <w:rsid w:val="004226D1"/>
    <w:rsid w:val="00425533"/>
    <w:rsid w:val="00443E6C"/>
    <w:rsid w:val="004549D4"/>
    <w:rsid w:val="004579EB"/>
    <w:rsid w:val="00457C1D"/>
    <w:rsid w:val="0046441E"/>
    <w:rsid w:val="00480962"/>
    <w:rsid w:val="004923DD"/>
    <w:rsid w:val="004A6A3E"/>
    <w:rsid w:val="004D628E"/>
    <w:rsid w:val="004E130A"/>
    <w:rsid w:val="004F4968"/>
    <w:rsid w:val="004F65BB"/>
    <w:rsid w:val="0050646B"/>
    <w:rsid w:val="005118A5"/>
    <w:rsid w:val="005313F9"/>
    <w:rsid w:val="00535A29"/>
    <w:rsid w:val="00536820"/>
    <w:rsid w:val="00547F6A"/>
    <w:rsid w:val="00555FA2"/>
    <w:rsid w:val="00564C24"/>
    <w:rsid w:val="005803B5"/>
    <w:rsid w:val="005902C9"/>
    <w:rsid w:val="005A19C2"/>
    <w:rsid w:val="005A6424"/>
    <w:rsid w:val="005B434B"/>
    <w:rsid w:val="005C3913"/>
    <w:rsid w:val="005E5EAB"/>
    <w:rsid w:val="00607439"/>
    <w:rsid w:val="00613F27"/>
    <w:rsid w:val="00646C78"/>
    <w:rsid w:val="00647056"/>
    <w:rsid w:val="006517C0"/>
    <w:rsid w:val="00667202"/>
    <w:rsid w:val="00672316"/>
    <w:rsid w:val="0067555C"/>
    <w:rsid w:val="00690A7A"/>
    <w:rsid w:val="0069637B"/>
    <w:rsid w:val="006A0033"/>
    <w:rsid w:val="006A6E39"/>
    <w:rsid w:val="006B5C30"/>
    <w:rsid w:val="006C1A22"/>
    <w:rsid w:val="006C53BD"/>
    <w:rsid w:val="006D4834"/>
    <w:rsid w:val="006E7144"/>
    <w:rsid w:val="006F499F"/>
    <w:rsid w:val="006F7DE0"/>
    <w:rsid w:val="00704E71"/>
    <w:rsid w:val="007122E5"/>
    <w:rsid w:val="00715274"/>
    <w:rsid w:val="00717D9C"/>
    <w:rsid w:val="00718A60"/>
    <w:rsid w:val="00720F9D"/>
    <w:rsid w:val="00723F93"/>
    <w:rsid w:val="00728AEE"/>
    <w:rsid w:val="00737F1F"/>
    <w:rsid w:val="00766719"/>
    <w:rsid w:val="00767F97"/>
    <w:rsid w:val="007B0971"/>
    <w:rsid w:val="007B36F5"/>
    <w:rsid w:val="007BA387"/>
    <w:rsid w:val="007E20EF"/>
    <w:rsid w:val="007E7AFD"/>
    <w:rsid w:val="007F0434"/>
    <w:rsid w:val="0081437E"/>
    <w:rsid w:val="00817E02"/>
    <w:rsid w:val="0082729B"/>
    <w:rsid w:val="0083C0A3"/>
    <w:rsid w:val="008455C7"/>
    <w:rsid w:val="00845C57"/>
    <w:rsid w:val="00854D22"/>
    <w:rsid w:val="00862A04"/>
    <w:rsid w:val="00865FE5"/>
    <w:rsid w:val="00884E06"/>
    <w:rsid w:val="008B5445"/>
    <w:rsid w:val="008C3E68"/>
    <w:rsid w:val="008C7221"/>
    <w:rsid w:val="008CCD65"/>
    <w:rsid w:val="008D14C0"/>
    <w:rsid w:val="008D5FEC"/>
    <w:rsid w:val="008F46DC"/>
    <w:rsid w:val="00905246"/>
    <w:rsid w:val="00920182"/>
    <w:rsid w:val="00937DFF"/>
    <w:rsid w:val="0095513A"/>
    <w:rsid w:val="009641B8"/>
    <w:rsid w:val="00986485"/>
    <w:rsid w:val="009B1966"/>
    <w:rsid w:val="009B76D7"/>
    <w:rsid w:val="009C7DC0"/>
    <w:rsid w:val="009F684F"/>
    <w:rsid w:val="00A27A9F"/>
    <w:rsid w:val="00A3685D"/>
    <w:rsid w:val="00A501BA"/>
    <w:rsid w:val="00A54008"/>
    <w:rsid w:val="00A55475"/>
    <w:rsid w:val="00A6011A"/>
    <w:rsid w:val="00A642C9"/>
    <w:rsid w:val="00A73757"/>
    <w:rsid w:val="00A876EE"/>
    <w:rsid w:val="00A91A38"/>
    <w:rsid w:val="00AA38C0"/>
    <w:rsid w:val="00AB73B0"/>
    <w:rsid w:val="00AC64E7"/>
    <w:rsid w:val="00AC7A9E"/>
    <w:rsid w:val="00AD6C5E"/>
    <w:rsid w:val="00AE5DCB"/>
    <w:rsid w:val="00AF5390"/>
    <w:rsid w:val="00B20913"/>
    <w:rsid w:val="00B22A6C"/>
    <w:rsid w:val="00B34D51"/>
    <w:rsid w:val="00B3B9B2"/>
    <w:rsid w:val="00B40EB1"/>
    <w:rsid w:val="00B45367"/>
    <w:rsid w:val="00B6027F"/>
    <w:rsid w:val="00B657BD"/>
    <w:rsid w:val="00BA1C52"/>
    <w:rsid w:val="00BA218D"/>
    <w:rsid w:val="00BA56D0"/>
    <w:rsid w:val="00BC0CB6"/>
    <w:rsid w:val="00BC3431"/>
    <w:rsid w:val="00BD04E6"/>
    <w:rsid w:val="00BE4EDC"/>
    <w:rsid w:val="00BE694A"/>
    <w:rsid w:val="00BF398B"/>
    <w:rsid w:val="00C2380E"/>
    <w:rsid w:val="00C28E44"/>
    <w:rsid w:val="00C652B1"/>
    <w:rsid w:val="00C71796"/>
    <w:rsid w:val="00CA6852"/>
    <w:rsid w:val="00CC7219"/>
    <w:rsid w:val="00CD31AC"/>
    <w:rsid w:val="00CD3B11"/>
    <w:rsid w:val="00CE66B8"/>
    <w:rsid w:val="00D0568D"/>
    <w:rsid w:val="00D07298"/>
    <w:rsid w:val="00D07DDC"/>
    <w:rsid w:val="00D174B7"/>
    <w:rsid w:val="00D76863"/>
    <w:rsid w:val="00D90A44"/>
    <w:rsid w:val="00D9442F"/>
    <w:rsid w:val="00D97BB4"/>
    <w:rsid w:val="00DA1CE2"/>
    <w:rsid w:val="00DC3C00"/>
    <w:rsid w:val="00DC3CBF"/>
    <w:rsid w:val="00DC7EE5"/>
    <w:rsid w:val="00DD703D"/>
    <w:rsid w:val="00DE0952"/>
    <w:rsid w:val="00DE1FDB"/>
    <w:rsid w:val="00DF1025"/>
    <w:rsid w:val="00E037CD"/>
    <w:rsid w:val="00E05247"/>
    <w:rsid w:val="00E0529F"/>
    <w:rsid w:val="00E11536"/>
    <w:rsid w:val="00E13391"/>
    <w:rsid w:val="00E16AD7"/>
    <w:rsid w:val="00E22563"/>
    <w:rsid w:val="00E23963"/>
    <w:rsid w:val="00E526BB"/>
    <w:rsid w:val="00E53F19"/>
    <w:rsid w:val="00E55E8D"/>
    <w:rsid w:val="00E80F30"/>
    <w:rsid w:val="00E8234D"/>
    <w:rsid w:val="00E83352"/>
    <w:rsid w:val="00E92194"/>
    <w:rsid w:val="00E94CF0"/>
    <w:rsid w:val="00E95CF9"/>
    <w:rsid w:val="00EB1860"/>
    <w:rsid w:val="00EB6389"/>
    <w:rsid w:val="00EC09EB"/>
    <w:rsid w:val="00ED186B"/>
    <w:rsid w:val="00EF5711"/>
    <w:rsid w:val="00EF5BB9"/>
    <w:rsid w:val="00F07897"/>
    <w:rsid w:val="00F22457"/>
    <w:rsid w:val="00F3412A"/>
    <w:rsid w:val="00F46728"/>
    <w:rsid w:val="00F554FA"/>
    <w:rsid w:val="00F570F1"/>
    <w:rsid w:val="00F6354E"/>
    <w:rsid w:val="00F6716E"/>
    <w:rsid w:val="00F81856"/>
    <w:rsid w:val="00FB3DE0"/>
    <w:rsid w:val="00FC38B4"/>
    <w:rsid w:val="00FD21F1"/>
    <w:rsid w:val="00FF6C08"/>
    <w:rsid w:val="0101D49B"/>
    <w:rsid w:val="0102D346"/>
    <w:rsid w:val="010B0A2E"/>
    <w:rsid w:val="0138D037"/>
    <w:rsid w:val="014A14A0"/>
    <w:rsid w:val="014B8AAC"/>
    <w:rsid w:val="017ECE0B"/>
    <w:rsid w:val="01A0DDB0"/>
    <w:rsid w:val="01A42223"/>
    <w:rsid w:val="01B6FEFC"/>
    <w:rsid w:val="01C6CF7B"/>
    <w:rsid w:val="01D6E3D2"/>
    <w:rsid w:val="01D91061"/>
    <w:rsid w:val="01DC4FF9"/>
    <w:rsid w:val="01E7DD8A"/>
    <w:rsid w:val="01FE2953"/>
    <w:rsid w:val="01FE9085"/>
    <w:rsid w:val="0203BD5E"/>
    <w:rsid w:val="0207E812"/>
    <w:rsid w:val="020C84CE"/>
    <w:rsid w:val="02147034"/>
    <w:rsid w:val="021B33FD"/>
    <w:rsid w:val="021FF044"/>
    <w:rsid w:val="023F25A4"/>
    <w:rsid w:val="025D931B"/>
    <w:rsid w:val="029AAF05"/>
    <w:rsid w:val="02AB770F"/>
    <w:rsid w:val="02AF8264"/>
    <w:rsid w:val="02B2A6B4"/>
    <w:rsid w:val="02EDB77D"/>
    <w:rsid w:val="03235723"/>
    <w:rsid w:val="0329C793"/>
    <w:rsid w:val="03A3D4D6"/>
    <w:rsid w:val="03AA9404"/>
    <w:rsid w:val="03BD37CF"/>
    <w:rsid w:val="03CBD3AC"/>
    <w:rsid w:val="03D1872D"/>
    <w:rsid w:val="03D70606"/>
    <w:rsid w:val="03DF1A17"/>
    <w:rsid w:val="03E3A34F"/>
    <w:rsid w:val="03E98903"/>
    <w:rsid w:val="041D8775"/>
    <w:rsid w:val="043399AC"/>
    <w:rsid w:val="044AC0C7"/>
    <w:rsid w:val="049B60B5"/>
    <w:rsid w:val="04A0E1DA"/>
    <w:rsid w:val="04AD02D7"/>
    <w:rsid w:val="04B52833"/>
    <w:rsid w:val="04B91C23"/>
    <w:rsid w:val="04C9326E"/>
    <w:rsid w:val="04CC08BA"/>
    <w:rsid w:val="04DDDF6D"/>
    <w:rsid w:val="051A5A1A"/>
    <w:rsid w:val="056A9FE4"/>
    <w:rsid w:val="057AA485"/>
    <w:rsid w:val="059898C6"/>
    <w:rsid w:val="05D2AF55"/>
    <w:rsid w:val="05F02D4E"/>
    <w:rsid w:val="05F4AA2F"/>
    <w:rsid w:val="06115CA8"/>
    <w:rsid w:val="0616A505"/>
    <w:rsid w:val="0647697E"/>
    <w:rsid w:val="06ADF931"/>
    <w:rsid w:val="06C41553"/>
    <w:rsid w:val="06DEF787"/>
    <w:rsid w:val="06E3B6EC"/>
    <w:rsid w:val="06E3F6CE"/>
    <w:rsid w:val="06E4B809"/>
    <w:rsid w:val="0708AA98"/>
    <w:rsid w:val="0722F4A4"/>
    <w:rsid w:val="07304C9E"/>
    <w:rsid w:val="075DB68E"/>
    <w:rsid w:val="077A7888"/>
    <w:rsid w:val="078E4CF0"/>
    <w:rsid w:val="0795866F"/>
    <w:rsid w:val="079E0D27"/>
    <w:rsid w:val="07B4BC8C"/>
    <w:rsid w:val="07B5C465"/>
    <w:rsid w:val="07B60E2B"/>
    <w:rsid w:val="07C017BA"/>
    <w:rsid w:val="07D5BA9F"/>
    <w:rsid w:val="07D903C3"/>
    <w:rsid w:val="07EA5F17"/>
    <w:rsid w:val="07EE553A"/>
    <w:rsid w:val="0806DA5F"/>
    <w:rsid w:val="081DB910"/>
    <w:rsid w:val="084094C1"/>
    <w:rsid w:val="086478E7"/>
    <w:rsid w:val="087F456C"/>
    <w:rsid w:val="08899CC2"/>
    <w:rsid w:val="08A528AD"/>
    <w:rsid w:val="08C75AB7"/>
    <w:rsid w:val="08CAFF47"/>
    <w:rsid w:val="08F08963"/>
    <w:rsid w:val="08F3E960"/>
    <w:rsid w:val="08FBC8FF"/>
    <w:rsid w:val="090D802D"/>
    <w:rsid w:val="090E5DDB"/>
    <w:rsid w:val="090F3D12"/>
    <w:rsid w:val="0918F9B3"/>
    <w:rsid w:val="091B7DD3"/>
    <w:rsid w:val="0920207B"/>
    <w:rsid w:val="092F2FFE"/>
    <w:rsid w:val="0935AB19"/>
    <w:rsid w:val="093F4596"/>
    <w:rsid w:val="0961CA9A"/>
    <w:rsid w:val="09704E8B"/>
    <w:rsid w:val="09B148AA"/>
    <w:rsid w:val="09E44B39"/>
    <w:rsid w:val="0A0F5BFD"/>
    <w:rsid w:val="0A285A85"/>
    <w:rsid w:val="0A3177E6"/>
    <w:rsid w:val="0A3218CF"/>
    <w:rsid w:val="0A3A8D4E"/>
    <w:rsid w:val="0A3BF4CD"/>
    <w:rsid w:val="0A458B3D"/>
    <w:rsid w:val="0A50A786"/>
    <w:rsid w:val="0A608216"/>
    <w:rsid w:val="0A732264"/>
    <w:rsid w:val="0A757CA0"/>
    <w:rsid w:val="0A7983B5"/>
    <w:rsid w:val="0A8E6424"/>
    <w:rsid w:val="0A8FAD84"/>
    <w:rsid w:val="0A960091"/>
    <w:rsid w:val="0AA150A0"/>
    <w:rsid w:val="0AB75B73"/>
    <w:rsid w:val="0AC450C3"/>
    <w:rsid w:val="0AFEF72B"/>
    <w:rsid w:val="0B151B18"/>
    <w:rsid w:val="0B21124B"/>
    <w:rsid w:val="0B41EF61"/>
    <w:rsid w:val="0B7552D6"/>
    <w:rsid w:val="0B8D5172"/>
    <w:rsid w:val="0B9B35E3"/>
    <w:rsid w:val="0BA0E17C"/>
    <w:rsid w:val="0BC43F36"/>
    <w:rsid w:val="0BCB6FC4"/>
    <w:rsid w:val="0BCFD1BA"/>
    <w:rsid w:val="0BEC5D6A"/>
    <w:rsid w:val="0C0382CD"/>
    <w:rsid w:val="0C1E4EF1"/>
    <w:rsid w:val="0C352E15"/>
    <w:rsid w:val="0C4723D5"/>
    <w:rsid w:val="0C4FCF4F"/>
    <w:rsid w:val="0C5052A4"/>
    <w:rsid w:val="0C7A2E3E"/>
    <w:rsid w:val="0C83BD31"/>
    <w:rsid w:val="0C9E9775"/>
    <w:rsid w:val="0CA7AA61"/>
    <w:rsid w:val="0CAC338E"/>
    <w:rsid w:val="0CC4E71B"/>
    <w:rsid w:val="0CCED6E5"/>
    <w:rsid w:val="0CDBD648"/>
    <w:rsid w:val="0D163817"/>
    <w:rsid w:val="0D219EAD"/>
    <w:rsid w:val="0D26C41B"/>
    <w:rsid w:val="0D28451A"/>
    <w:rsid w:val="0D41D6C5"/>
    <w:rsid w:val="0D45ED09"/>
    <w:rsid w:val="0D73C3A4"/>
    <w:rsid w:val="0DBAB06F"/>
    <w:rsid w:val="0DC7457B"/>
    <w:rsid w:val="0DE707A6"/>
    <w:rsid w:val="0DE92B39"/>
    <w:rsid w:val="0DED0395"/>
    <w:rsid w:val="0DF10C1C"/>
    <w:rsid w:val="0DF3427F"/>
    <w:rsid w:val="0E1960F3"/>
    <w:rsid w:val="0E383C25"/>
    <w:rsid w:val="0E402388"/>
    <w:rsid w:val="0E497597"/>
    <w:rsid w:val="0E4D80E7"/>
    <w:rsid w:val="0E892AB3"/>
    <w:rsid w:val="0EA33060"/>
    <w:rsid w:val="0EA5819F"/>
    <w:rsid w:val="0EA7952F"/>
    <w:rsid w:val="0EC23130"/>
    <w:rsid w:val="0EC39ED5"/>
    <w:rsid w:val="0ED00BC9"/>
    <w:rsid w:val="0EDD1282"/>
    <w:rsid w:val="0EF6AC6D"/>
    <w:rsid w:val="0EFA81FA"/>
    <w:rsid w:val="0F43F9F0"/>
    <w:rsid w:val="0F49C3E0"/>
    <w:rsid w:val="0F52D8A1"/>
    <w:rsid w:val="0F5370D1"/>
    <w:rsid w:val="0F593AD4"/>
    <w:rsid w:val="0F5E01AA"/>
    <w:rsid w:val="0F81678B"/>
    <w:rsid w:val="0F859863"/>
    <w:rsid w:val="0F879820"/>
    <w:rsid w:val="0FA731F5"/>
    <w:rsid w:val="0FDEE04F"/>
    <w:rsid w:val="0FEDB664"/>
    <w:rsid w:val="0FF97A26"/>
    <w:rsid w:val="1000D93B"/>
    <w:rsid w:val="101300F5"/>
    <w:rsid w:val="1013C9BD"/>
    <w:rsid w:val="103DD942"/>
    <w:rsid w:val="1050E1D4"/>
    <w:rsid w:val="1059090F"/>
    <w:rsid w:val="10778D7B"/>
    <w:rsid w:val="108374E2"/>
    <w:rsid w:val="10854730"/>
    <w:rsid w:val="108FD07F"/>
    <w:rsid w:val="109448F7"/>
    <w:rsid w:val="109A815D"/>
    <w:rsid w:val="10A45548"/>
    <w:rsid w:val="10AB0D23"/>
    <w:rsid w:val="10AFBB4E"/>
    <w:rsid w:val="10BFB0B4"/>
    <w:rsid w:val="10C89376"/>
    <w:rsid w:val="10E01F8F"/>
    <w:rsid w:val="10E0B199"/>
    <w:rsid w:val="10EB8ED9"/>
    <w:rsid w:val="110443F3"/>
    <w:rsid w:val="1134B2A6"/>
    <w:rsid w:val="113757BB"/>
    <w:rsid w:val="1141F666"/>
    <w:rsid w:val="116ED8F7"/>
    <w:rsid w:val="11885507"/>
    <w:rsid w:val="1192CFF6"/>
    <w:rsid w:val="11BB33A1"/>
    <w:rsid w:val="11C0BFAC"/>
    <w:rsid w:val="11D162ED"/>
    <w:rsid w:val="11D5A241"/>
    <w:rsid w:val="11FE78F6"/>
    <w:rsid w:val="122711D7"/>
    <w:rsid w:val="123F8FFA"/>
    <w:rsid w:val="1241AF28"/>
    <w:rsid w:val="125CF869"/>
    <w:rsid w:val="1269E3FB"/>
    <w:rsid w:val="1273F155"/>
    <w:rsid w:val="12A4C5F5"/>
    <w:rsid w:val="12A87EE8"/>
    <w:rsid w:val="12B033B3"/>
    <w:rsid w:val="12BBCC8E"/>
    <w:rsid w:val="12EF0C37"/>
    <w:rsid w:val="130C05E9"/>
    <w:rsid w:val="13250AFD"/>
    <w:rsid w:val="1328847D"/>
    <w:rsid w:val="13512CE3"/>
    <w:rsid w:val="13538181"/>
    <w:rsid w:val="135EB762"/>
    <w:rsid w:val="13687C47"/>
    <w:rsid w:val="136B156E"/>
    <w:rsid w:val="13777BE7"/>
    <w:rsid w:val="138DAECD"/>
    <w:rsid w:val="139A5960"/>
    <w:rsid w:val="13AA5A23"/>
    <w:rsid w:val="13AD4BD8"/>
    <w:rsid w:val="13B362B5"/>
    <w:rsid w:val="13BD13D6"/>
    <w:rsid w:val="13E5C184"/>
    <w:rsid w:val="13EA3ED4"/>
    <w:rsid w:val="13FF789A"/>
    <w:rsid w:val="1406CCD4"/>
    <w:rsid w:val="1424ADF5"/>
    <w:rsid w:val="1428C5F2"/>
    <w:rsid w:val="142A87DD"/>
    <w:rsid w:val="142D248B"/>
    <w:rsid w:val="143493E0"/>
    <w:rsid w:val="143AAE5D"/>
    <w:rsid w:val="146D2381"/>
    <w:rsid w:val="1477200C"/>
    <w:rsid w:val="1478BBD5"/>
    <w:rsid w:val="14824BA1"/>
    <w:rsid w:val="14A2FEAC"/>
    <w:rsid w:val="14CE0008"/>
    <w:rsid w:val="14D974AF"/>
    <w:rsid w:val="14EDD737"/>
    <w:rsid w:val="14F91D37"/>
    <w:rsid w:val="1506B794"/>
    <w:rsid w:val="1520299F"/>
    <w:rsid w:val="15565B26"/>
    <w:rsid w:val="155C1246"/>
    <w:rsid w:val="155EE8F7"/>
    <w:rsid w:val="15603FCB"/>
    <w:rsid w:val="157997AF"/>
    <w:rsid w:val="15A2C246"/>
    <w:rsid w:val="15AC305A"/>
    <w:rsid w:val="15D78BB8"/>
    <w:rsid w:val="15F8C6DF"/>
    <w:rsid w:val="1615F1FE"/>
    <w:rsid w:val="16182CA0"/>
    <w:rsid w:val="1632A113"/>
    <w:rsid w:val="164BCB6E"/>
    <w:rsid w:val="165DBC13"/>
    <w:rsid w:val="16723691"/>
    <w:rsid w:val="16938244"/>
    <w:rsid w:val="16D82D82"/>
    <w:rsid w:val="16E9BC30"/>
    <w:rsid w:val="1723F7B8"/>
    <w:rsid w:val="172CBA77"/>
    <w:rsid w:val="172F62D3"/>
    <w:rsid w:val="17987677"/>
    <w:rsid w:val="17A58F74"/>
    <w:rsid w:val="17A919E4"/>
    <w:rsid w:val="17BBB6FC"/>
    <w:rsid w:val="18132109"/>
    <w:rsid w:val="1831F260"/>
    <w:rsid w:val="18354F5C"/>
    <w:rsid w:val="1846F33A"/>
    <w:rsid w:val="1852BE61"/>
    <w:rsid w:val="18770052"/>
    <w:rsid w:val="1887398B"/>
    <w:rsid w:val="18887C11"/>
    <w:rsid w:val="18A71D01"/>
    <w:rsid w:val="18D2A649"/>
    <w:rsid w:val="190F7D30"/>
    <w:rsid w:val="191A2CB2"/>
    <w:rsid w:val="191A4140"/>
    <w:rsid w:val="1938F6A6"/>
    <w:rsid w:val="194227B1"/>
    <w:rsid w:val="1971B764"/>
    <w:rsid w:val="198228CE"/>
    <w:rsid w:val="1983BD1A"/>
    <w:rsid w:val="199593AF"/>
    <w:rsid w:val="199D555A"/>
    <w:rsid w:val="19AA721A"/>
    <w:rsid w:val="19C4824D"/>
    <w:rsid w:val="19CA2FC9"/>
    <w:rsid w:val="19D6ADCE"/>
    <w:rsid w:val="19DB615C"/>
    <w:rsid w:val="19F5EDB0"/>
    <w:rsid w:val="1A040B13"/>
    <w:rsid w:val="1A0D4211"/>
    <w:rsid w:val="1A2C8CCF"/>
    <w:rsid w:val="1A3059C4"/>
    <w:rsid w:val="1AC530DC"/>
    <w:rsid w:val="1ADEA7AA"/>
    <w:rsid w:val="1AE25F7B"/>
    <w:rsid w:val="1AE316DC"/>
    <w:rsid w:val="1B05BBAA"/>
    <w:rsid w:val="1B1B8F07"/>
    <w:rsid w:val="1B4F28A4"/>
    <w:rsid w:val="1B53ABCA"/>
    <w:rsid w:val="1B6587D2"/>
    <w:rsid w:val="1B7FDE14"/>
    <w:rsid w:val="1B86FD9E"/>
    <w:rsid w:val="1B9F1368"/>
    <w:rsid w:val="1BC615A6"/>
    <w:rsid w:val="1BCF89F5"/>
    <w:rsid w:val="1BD231E8"/>
    <w:rsid w:val="1C3F706C"/>
    <w:rsid w:val="1C6D7DD6"/>
    <w:rsid w:val="1C70AA02"/>
    <w:rsid w:val="1C89C600"/>
    <w:rsid w:val="1CB9CD20"/>
    <w:rsid w:val="1CBE780A"/>
    <w:rsid w:val="1CD446EE"/>
    <w:rsid w:val="1D409573"/>
    <w:rsid w:val="1D455EF0"/>
    <w:rsid w:val="1D500851"/>
    <w:rsid w:val="1D5348AA"/>
    <w:rsid w:val="1D57065C"/>
    <w:rsid w:val="1D81E3DD"/>
    <w:rsid w:val="1D8BB730"/>
    <w:rsid w:val="1DB160CE"/>
    <w:rsid w:val="1DEE1F3A"/>
    <w:rsid w:val="1DF1FC44"/>
    <w:rsid w:val="1E024C97"/>
    <w:rsid w:val="1E179E15"/>
    <w:rsid w:val="1E1F66B7"/>
    <w:rsid w:val="1E2CA621"/>
    <w:rsid w:val="1E312043"/>
    <w:rsid w:val="1E3431AA"/>
    <w:rsid w:val="1E6255DB"/>
    <w:rsid w:val="1E755747"/>
    <w:rsid w:val="1E8A4A56"/>
    <w:rsid w:val="1EA14ABB"/>
    <w:rsid w:val="1EC9F00E"/>
    <w:rsid w:val="1ECA3051"/>
    <w:rsid w:val="1ED01114"/>
    <w:rsid w:val="1EE88A8D"/>
    <w:rsid w:val="1EE8D31F"/>
    <w:rsid w:val="1F28D372"/>
    <w:rsid w:val="1F49F6C8"/>
    <w:rsid w:val="1F6F5D76"/>
    <w:rsid w:val="1F700133"/>
    <w:rsid w:val="1F82D998"/>
    <w:rsid w:val="1F88A5BD"/>
    <w:rsid w:val="1F928345"/>
    <w:rsid w:val="1F92C693"/>
    <w:rsid w:val="1F96C03E"/>
    <w:rsid w:val="1F9BFCC9"/>
    <w:rsid w:val="1FE5B52E"/>
    <w:rsid w:val="1FF145D8"/>
    <w:rsid w:val="202430B4"/>
    <w:rsid w:val="203E4E2A"/>
    <w:rsid w:val="204046C7"/>
    <w:rsid w:val="20628A7F"/>
    <w:rsid w:val="20687A5A"/>
    <w:rsid w:val="208339DD"/>
    <w:rsid w:val="208A738B"/>
    <w:rsid w:val="2096725A"/>
    <w:rsid w:val="20A28C28"/>
    <w:rsid w:val="20C0094A"/>
    <w:rsid w:val="20D13C06"/>
    <w:rsid w:val="20DEC769"/>
    <w:rsid w:val="20E05A84"/>
    <w:rsid w:val="20E96D0D"/>
    <w:rsid w:val="20EC725B"/>
    <w:rsid w:val="211AFF55"/>
    <w:rsid w:val="2124284B"/>
    <w:rsid w:val="2125BEB8"/>
    <w:rsid w:val="212B20D7"/>
    <w:rsid w:val="212E81EB"/>
    <w:rsid w:val="213C7463"/>
    <w:rsid w:val="21412532"/>
    <w:rsid w:val="215ADB44"/>
    <w:rsid w:val="2163E9C1"/>
    <w:rsid w:val="217BEB31"/>
    <w:rsid w:val="2194B3CF"/>
    <w:rsid w:val="21A2C4B1"/>
    <w:rsid w:val="21B248D4"/>
    <w:rsid w:val="21BD750D"/>
    <w:rsid w:val="21D16979"/>
    <w:rsid w:val="21D6705B"/>
    <w:rsid w:val="21DCCA44"/>
    <w:rsid w:val="220681FB"/>
    <w:rsid w:val="22210317"/>
    <w:rsid w:val="222555E8"/>
    <w:rsid w:val="222DFE32"/>
    <w:rsid w:val="22353595"/>
    <w:rsid w:val="2286959A"/>
    <w:rsid w:val="2293514A"/>
    <w:rsid w:val="22A69087"/>
    <w:rsid w:val="22CABAB5"/>
    <w:rsid w:val="22D7727B"/>
    <w:rsid w:val="22EBFC60"/>
    <w:rsid w:val="232503DF"/>
    <w:rsid w:val="2342F2C3"/>
    <w:rsid w:val="2347725E"/>
    <w:rsid w:val="238221CD"/>
    <w:rsid w:val="238BC298"/>
    <w:rsid w:val="2393A1FA"/>
    <w:rsid w:val="23D960FA"/>
    <w:rsid w:val="23DE45DC"/>
    <w:rsid w:val="24311FDF"/>
    <w:rsid w:val="24312974"/>
    <w:rsid w:val="2442429C"/>
    <w:rsid w:val="244F89A4"/>
    <w:rsid w:val="247B8E10"/>
    <w:rsid w:val="2481444B"/>
    <w:rsid w:val="2490F10E"/>
    <w:rsid w:val="24B1CE3E"/>
    <w:rsid w:val="24B6597E"/>
    <w:rsid w:val="24CF039F"/>
    <w:rsid w:val="24D74889"/>
    <w:rsid w:val="24DFD7B3"/>
    <w:rsid w:val="24E13A85"/>
    <w:rsid w:val="24EF189F"/>
    <w:rsid w:val="25228FBF"/>
    <w:rsid w:val="254EAA74"/>
    <w:rsid w:val="2576B00D"/>
    <w:rsid w:val="259431F8"/>
    <w:rsid w:val="259555CD"/>
    <w:rsid w:val="25B3C046"/>
    <w:rsid w:val="25C10A2D"/>
    <w:rsid w:val="25D0CF2A"/>
    <w:rsid w:val="25DBFA86"/>
    <w:rsid w:val="25E555AA"/>
    <w:rsid w:val="25F9064C"/>
    <w:rsid w:val="2605F912"/>
    <w:rsid w:val="26074F01"/>
    <w:rsid w:val="262260AC"/>
    <w:rsid w:val="2623F7B7"/>
    <w:rsid w:val="262D0413"/>
    <w:rsid w:val="26316CE3"/>
    <w:rsid w:val="26561E80"/>
    <w:rsid w:val="26722209"/>
    <w:rsid w:val="268A541F"/>
    <w:rsid w:val="2690BE88"/>
    <w:rsid w:val="2694CCEE"/>
    <w:rsid w:val="26A25268"/>
    <w:rsid w:val="26AE937F"/>
    <w:rsid w:val="26F9E83C"/>
    <w:rsid w:val="2708A118"/>
    <w:rsid w:val="27137854"/>
    <w:rsid w:val="2727FD88"/>
    <w:rsid w:val="2733BFB1"/>
    <w:rsid w:val="27523DF1"/>
    <w:rsid w:val="275A5808"/>
    <w:rsid w:val="276495A9"/>
    <w:rsid w:val="279BF694"/>
    <w:rsid w:val="279C7A45"/>
    <w:rsid w:val="27CB2D02"/>
    <w:rsid w:val="280C1A82"/>
    <w:rsid w:val="281AD802"/>
    <w:rsid w:val="2828519D"/>
    <w:rsid w:val="28347A42"/>
    <w:rsid w:val="28381F07"/>
    <w:rsid w:val="2843FC0C"/>
    <w:rsid w:val="28661751"/>
    <w:rsid w:val="28676A4A"/>
    <w:rsid w:val="287D94D7"/>
    <w:rsid w:val="28994196"/>
    <w:rsid w:val="28ADEF3A"/>
    <w:rsid w:val="28BF018E"/>
    <w:rsid w:val="28DF9B27"/>
    <w:rsid w:val="28FBC16B"/>
    <w:rsid w:val="290C25AE"/>
    <w:rsid w:val="291D1BF7"/>
    <w:rsid w:val="292FED88"/>
    <w:rsid w:val="2937C957"/>
    <w:rsid w:val="29526494"/>
    <w:rsid w:val="2975468B"/>
    <w:rsid w:val="297B9B1C"/>
    <w:rsid w:val="299852E2"/>
    <w:rsid w:val="29B5E5D1"/>
    <w:rsid w:val="29BD8D9C"/>
    <w:rsid w:val="29BDEE04"/>
    <w:rsid w:val="29C5383D"/>
    <w:rsid w:val="29DF5868"/>
    <w:rsid w:val="29DFA953"/>
    <w:rsid w:val="29EEABBF"/>
    <w:rsid w:val="2A0549F2"/>
    <w:rsid w:val="2A0E941A"/>
    <w:rsid w:val="2A167A3E"/>
    <w:rsid w:val="2A1B118C"/>
    <w:rsid w:val="2A243666"/>
    <w:rsid w:val="2A4EF84E"/>
    <w:rsid w:val="2A51A3A2"/>
    <w:rsid w:val="2A529FEA"/>
    <w:rsid w:val="2A5500FD"/>
    <w:rsid w:val="2A70B5D8"/>
    <w:rsid w:val="2A94F08F"/>
    <w:rsid w:val="2A9A4427"/>
    <w:rsid w:val="2AA5F760"/>
    <w:rsid w:val="2ABE3B32"/>
    <w:rsid w:val="2ADF6100"/>
    <w:rsid w:val="2AE2C67B"/>
    <w:rsid w:val="2AF7E326"/>
    <w:rsid w:val="2B0AA7FC"/>
    <w:rsid w:val="2B0C5008"/>
    <w:rsid w:val="2B70EC5A"/>
    <w:rsid w:val="2B808000"/>
    <w:rsid w:val="2B97A6EF"/>
    <w:rsid w:val="2BD6A7FC"/>
    <w:rsid w:val="2C284C31"/>
    <w:rsid w:val="2C370C8A"/>
    <w:rsid w:val="2C649BCB"/>
    <w:rsid w:val="2C7091A9"/>
    <w:rsid w:val="2C8C4C74"/>
    <w:rsid w:val="2CB51588"/>
    <w:rsid w:val="2CBD8018"/>
    <w:rsid w:val="2CC28C6C"/>
    <w:rsid w:val="2CCDD76A"/>
    <w:rsid w:val="2CD282B6"/>
    <w:rsid w:val="2CDEB673"/>
    <w:rsid w:val="2CE6083A"/>
    <w:rsid w:val="2D13EDEC"/>
    <w:rsid w:val="2D1B2D3C"/>
    <w:rsid w:val="2D252E19"/>
    <w:rsid w:val="2D2C214C"/>
    <w:rsid w:val="2D3C03C0"/>
    <w:rsid w:val="2D73C445"/>
    <w:rsid w:val="2D7690C0"/>
    <w:rsid w:val="2D78201F"/>
    <w:rsid w:val="2D9D2B80"/>
    <w:rsid w:val="2DD04253"/>
    <w:rsid w:val="2DD3DB74"/>
    <w:rsid w:val="2DD8B717"/>
    <w:rsid w:val="2DE88BBA"/>
    <w:rsid w:val="2DF0DDA8"/>
    <w:rsid w:val="2DF7FC0E"/>
    <w:rsid w:val="2E0D2C5F"/>
    <w:rsid w:val="2E357E8A"/>
    <w:rsid w:val="2E53D318"/>
    <w:rsid w:val="2E68024A"/>
    <w:rsid w:val="2E741312"/>
    <w:rsid w:val="2E822808"/>
    <w:rsid w:val="2E8B98CD"/>
    <w:rsid w:val="2E95BA2B"/>
    <w:rsid w:val="2EA0DAF5"/>
    <w:rsid w:val="2EB86910"/>
    <w:rsid w:val="2EC6F1A6"/>
    <w:rsid w:val="2ED2EAFB"/>
    <w:rsid w:val="2EDC42BD"/>
    <w:rsid w:val="2EE233A8"/>
    <w:rsid w:val="2EE799FB"/>
    <w:rsid w:val="2EEDE54C"/>
    <w:rsid w:val="2F0ED7DD"/>
    <w:rsid w:val="2F3120AC"/>
    <w:rsid w:val="2F3751BA"/>
    <w:rsid w:val="2F3850E0"/>
    <w:rsid w:val="2F3C0D74"/>
    <w:rsid w:val="2F3EB033"/>
    <w:rsid w:val="2F437F52"/>
    <w:rsid w:val="2F47E0D7"/>
    <w:rsid w:val="2F482A8D"/>
    <w:rsid w:val="2F8E0E54"/>
    <w:rsid w:val="2FA8EE35"/>
    <w:rsid w:val="2FB072A4"/>
    <w:rsid w:val="2FB43DE3"/>
    <w:rsid w:val="2FF611C9"/>
    <w:rsid w:val="2FF7F091"/>
    <w:rsid w:val="30277018"/>
    <w:rsid w:val="302C363F"/>
    <w:rsid w:val="3037514B"/>
    <w:rsid w:val="3061111B"/>
    <w:rsid w:val="306A3604"/>
    <w:rsid w:val="309AEEC1"/>
    <w:rsid w:val="30A171A4"/>
    <w:rsid w:val="30AD06F8"/>
    <w:rsid w:val="30DA36E4"/>
    <w:rsid w:val="30DE51E5"/>
    <w:rsid w:val="30FE9896"/>
    <w:rsid w:val="310EC615"/>
    <w:rsid w:val="3129714A"/>
    <w:rsid w:val="31460E7B"/>
    <w:rsid w:val="315341AB"/>
    <w:rsid w:val="3163732C"/>
    <w:rsid w:val="319D04E0"/>
    <w:rsid w:val="31BB58E8"/>
    <w:rsid w:val="31DE9C4A"/>
    <w:rsid w:val="31FFA8A4"/>
    <w:rsid w:val="320F2E5C"/>
    <w:rsid w:val="322905D5"/>
    <w:rsid w:val="322A7F31"/>
    <w:rsid w:val="3242842D"/>
    <w:rsid w:val="324C1BC0"/>
    <w:rsid w:val="324EF22B"/>
    <w:rsid w:val="32514BA6"/>
    <w:rsid w:val="325C52FF"/>
    <w:rsid w:val="3275D514"/>
    <w:rsid w:val="32A839F2"/>
    <w:rsid w:val="32C1C2B7"/>
    <w:rsid w:val="32E3FED3"/>
    <w:rsid w:val="32F5B901"/>
    <w:rsid w:val="3303B6C7"/>
    <w:rsid w:val="3308A161"/>
    <w:rsid w:val="330B1BFE"/>
    <w:rsid w:val="33294E82"/>
    <w:rsid w:val="3334F727"/>
    <w:rsid w:val="336EAACE"/>
    <w:rsid w:val="337272D1"/>
    <w:rsid w:val="3374BF0B"/>
    <w:rsid w:val="339349F8"/>
    <w:rsid w:val="339DCD69"/>
    <w:rsid w:val="33B70803"/>
    <w:rsid w:val="33B951EC"/>
    <w:rsid w:val="33C62B8D"/>
    <w:rsid w:val="33CDE7B2"/>
    <w:rsid w:val="33E8366D"/>
    <w:rsid w:val="3401B833"/>
    <w:rsid w:val="341D52A9"/>
    <w:rsid w:val="34232F96"/>
    <w:rsid w:val="3442BF46"/>
    <w:rsid w:val="347084C0"/>
    <w:rsid w:val="3486788F"/>
    <w:rsid w:val="3499ACE5"/>
    <w:rsid w:val="34CAF740"/>
    <w:rsid w:val="34CEB0ED"/>
    <w:rsid w:val="34EB9AFE"/>
    <w:rsid w:val="35009971"/>
    <w:rsid w:val="350B317A"/>
    <w:rsid w:val="3574C74A"/>
    <w:rsid w:val="35824D35"/>
    <w:rsid w:val="35B57125"/>
    <w:rsid w:val="35CF34BC"/>
    <w:rsid w:val="35EC23BC"/>
    <w:rsid w:val="35F66E73"/>
    <w:rsid w:val="35FC74CD"/>
    <w:rsid w:val="35FFE124"/>
    <w:rsid w:val="3663A2EE"/>
    <w:rsid w:val="3672B65D"/>
    <w:rsid w:val="36A48899"/>
    <w:rsid w:val="36B32101"/>
    <w:rsid w:val="36BCFFCE"/>
    <w:rsid w:val="36CDC6C1"/>
    <w:rsid w:val="36D7E624"/>
    <w:rsid w:val="36E592CB"/>
    <w:rsid w:val="36EE816A"/>
    <w:rsid w:val="370A545D"/>
    <w:rsid w:val="37221B64"/>
    <w:rsid w:val="3723705E"/>
    <w:rsid w:val="372BD004"/>
    <w:rsid w:val="377BE3F1"/>
    <w:rsid w:val="378F32C2"/>
    <w:rsid w:val="37D2CB97"/>
    <w:rsid w:val="37DB22E5"/>
    <w:rsid w:val="37E18BDA"/>
    <w:rsid w:val="37EBD409"/>
    <w:rsid w:val="37ED32A8"/>
    <w:rsid w:val="37F216D5"/>
    <w:rsid w:val="37FC110D"/>
    <w:rsid w:val="38106954"/>
    <w:rsid w:val="38417173"/>
    <w:rsid w:val="38427EDE"/>
    <w:rsid w:val="38452B11"/>
    <w:rsid w:val="38689752"/>
    <w:rsid w:val="386A85C8"/>
    <w:rsid w:val="38768090"/>
    <w:rsid w:val="38963401"/>
    <w:rsid w:val="38AC0D24"/>
    <w:rsid w:val="38AC378A"/>
    <w:rsid w:val="38AD9A12"/>
    <w:rsid w:val="38CF9DFF"/>
    <w:rsid w:val="38D7231E"/>
    <w:rsid w:val="38FFF567"/>
    <w:rsid w:val="39035510"/>
    <w:rsid w:val="390EAF98"/>
    <w:rsid w:val="390FEC01"/>
    <w:rsid w:val="391EDE4B"/>
    <w:rsid w:val="3921FB68"/>
    <w:rsid w:val="39438F9C"/>
    <w:rsid w:val="3955FC41"/>
    <w:rsid w:val="39739A42"/>
    <w:rsid w:val="399BBD4B"/>
    <w:rsid w:val="399D670E"/>
    <w:rsid w:val="39ABB720"/>
    <w:rsid w:val="39AD0373"/>
    <w:rsid w:val="39CD552B"/>
    <w:rsid w:val="3A04F7B3"/>
    <w:rsid w:val="3A0B6662"/>
    <w:rsid w:val="3A1F187E"/>
    <w:rsid w:val="3A2D5A36"/>
    <w:rsid w:val="3A344ED2"/>
    <w:rsid w:val="3A6508FD"/>
    <w:rsid w:val="3A8BFF0A"/>
    <w:rsid w:val="3A94601C"/>
    <w:rsid w:val="3ACE1A75"/>
    <w:rsid w:val="3B0F7708"/>
    <w:rsid w:val="3B1A84D5"/>
    <w:rsid w:val="3B3362FD"/>
    <w:rsid w:val="3B4C9E94"/>
    <w:rsid w:val="3B52C633"/>
    <w:rsid w:val="3B5C851B"/>
    <w:rsid w:val="3B61EA4F"/>
    <w:rsid w:val="3B6B2D42"/>
    <w:rsid w:val="3B838A1F"/>
    <w:rsid w:val="3BADFD17"/>
    <w:rsid w:val="3BC5CC61"/>
    <w:rsid w:val="3BD9BD87"/>
    <w:rsid w:val="3BDA1186"/>
    <w:rsid w:val="3BF52F76"/>
    <w:rsid w:val="3BF665CE"/>
    <w:rsid w:val="3C20BABD"/>
    <w:rsid w:val="3C227289"/>
    <w:rsid w:val="3C54434B"/>
    <w:rsid w:val="3C6BC50B"/>
    <w:rsid w:val="3C90A658"/>
    <w:rsid w:val="3CA71A14"/>
    <w:rsid w:val="3CABFE4F"/>
    <w:rsid w:val="3CCF8DDD"/>
    <w:rsid w:val="3CF576C3"/>
    <w:rsid w:val="3D23E88F"/>
    <w:rsid w:val="3D461ED9"/>
    <w:rsid w:val="3D582AE3"/>
    <w:rsid w:val="3D5EABD0"/>
    <w:rsid w:val="3D9416F2"/>
    <w:rsid w:val="3DA1DA5D"/>
    <w:rsid w:val="3DC750DE"/>
    <w:rsid w:val="3DC8C329"/>
    <w:rsid w:val="3DD3C2E5"/>
    <w:rsid w:val="3DF59B2C"/>
    <w:rsid w:val="3E64D958"/>
    <w:rsid w:val="3E69443B"/>
    <w:rsid w:val="3E6FAAC1"/>
    <w:rsid w:val="3E73B53A"/>
    <w:rsid w:val="3EA3155E"/>
    <w:rsid w:val="3EAD1503"/>
    <w:rsid w:val="3EC7CE2A"/>
    <w:rsid w:val="3EE513AB"/>
    <w:rsid w:val="3EE5FC0D"/>
    <w:rsid w:val="3EE8C7EA"/>
    <w:rsid w:val="3F26A82C"/>
    <w:rsid w:val="3F44E23D"/>
    <w:rsid w:val="3F48DE13"/>
    <w:rsid w:val="3F78B171"/>
    <w:rsid w:val="3F78E328"/>
    <w:rsid w:val="3FB888FC"/>
    <w:rsid w:val="3FBA30A9"/>
    <w:rsid w:val="3FBE3EBE"/>
    <w:rsid w:val="3FC44DDC"/>
    <w:rsid w:val="3FDD92EB"/>
    <w:rsid w:val="3FDDA79B"/>
    <w:rsid w:val="3FE4A003"/>
    <w:rsid w:val="3FE6FED5"/>
    <w:rsid w:val="3FFC204D"/>
    <w:rsid w:val="4005D25E"/>
    <w:rsid w:val="400C25D4"/>
    <w:rsid w:val="402A11F7"/>
    <w:rsid w:val="4051FC61"/>
    <w:rsid w:val="4054DDE3"/>
    <w:rsid w:val="4065B316"/>
    <w:rsid w:val="40799576"/>
    <w:rsid w:val="409F6792"/>
    <w:rsid w:val="40A0AF0C"/>
    <w:rsid w:val="40A19684"/>
    <w:rsid w:val="40BFD48C"/>
    <w:rsid w:val="40C35A60"/>
    <w:rsid w:val="40CD3C52"/>
    <w:rsid w:val="40E8D859"/>
    <w:rsid w:val="40EF0683"/>
    <w:rsid w:val="4115107E"/>
    <w:rsid w:val="411FCC9C"/>
    <w:rsid w:val="4123AA25"/>
    <w:rsid w:val="4127A05D"/>
    <w:rsid w:val="412D84A0"/>
    <w:rsid w:val="41343D0B"/>
    <w:rsid w:val="41383FE1"/>
    <w:rsid w:val="4175274E"/>
    <w:rsid w:val="4175D275"/>
    <w:rsid w:val="417C9CCD"/>
    <w:rsid w:val="4190E32E"/>
    <w:rsid w:val="419CD58B"/>
    <w:rsid w:val="41BF6E96"/>
    <w:rsid w:val="41E53F63"/>
    <w:rsid w:val="41F9EC19"/>
    <w:rsid w:val="4208B0A8"/>
    <w:rsid w:val="42261E4E"/>
    <w:rsid w:val="423D0750"/>
    <w:rsid w:val="42696C2C"/>
    <w:rsid w:val="426E6531"/>
    <w:rsid w:val="4271EC1D"/>
    <w:rsid w:val="427A5956"/>
    <w:rsid w:val="427C27A7"/>
    <w:rsid w:val="427D3D22"/>
    <w:rsid w:val="42809296"/>
    <w:rsid w:val="428D8E64"/>
    <w:rsid w:val="42C2D7FA"/>
    <w:rsid w:val="42C5A445"/>
    <w:rsid w:val="42CA95C8"/>
    <w:rsid w:val="42F448EA"/>
    <w:rsid w:val="4302081F"/>
    <w:rsid w:val="430F5B24"/>
    <w:rsid w:val="431231E3"/>
    <w:rsid w:val="432D2822"/>
    <w:rsid w:val="437106BE"/>
    <w:rsid w:val="437A29F2"/>
    <w:rsid w:val="438572DA"/>
    <w:rsid w:val="4385BA75"/>
    <w:rsid w:val="438CC15D"/>
    <w:rsid w:val="438F33E0"/>
    <w:rsid w:val="43936C3F"/>
    <w:rsid w:val="43A49811"/>
    <w:rsid w:val="43F3A648"/>
    <w:rsid w:val="43F739F6"/>
    <w:rsid w:val="44504740"/>
    <w:rsid w:val="445F1572"/>
    <w:rsid w:val="446C85B8"/>
    <w:rsid w:val="447C0F58"/>
    <w:rsid w:val="4483398F"/>
    <w:rsid w:val="44F9BB27"/>
    <w:rsid w:val="4506B181"/>
    <w:rsid w:val="450A86A5"/>
    <w:rsid w:val="450BE362"/>
    <w:rsid w:val="450FA31A"/>
    <w:rsid w:val="4510C962"/>
    <w:rsid w:val="451F7ECD"/>
    <w:rsid w:val="452CE092"/>
    <w:rsid w:val="4533E6EB"/>
    <w:rsid w:val="4563CC77"/>
    <w:rsid w:val="456E4F4D"/>
    <w:rsid w:val="457379C3"/>
    <w:rsid w:val="45779E90"/>
    <w:rsid w:val="45AFC970"/>
    <w:rsid w:val="45C391E5"/>
    <w:rsid w:val="45C7683C"/>
    <w:rsid w:val="45CAF35A"/>
    <w:rsid w:val="45D077F4"/>
    <w:rsid w:val="45D0C3A6"/>
    <w:rsid w:val="45E4AA2E"/>
    <w:rsid w:val="4609CDBF"/>
    <w:rsid w:val="460AE68E"/>
    <w:rsid w:val="463B6457"/>
    <w:rsid w:val="46638F85"/>
    <w:rsid w:val="4663EE44"/>
    <w:rsid w:val="469BF076"/>
    <w:rsid w:val="469E0F77"/>
    <w:rsid w:val="469E15BC"/>
    <w:rsid w:val="46AC1A5A"/>
    <w:rsid w:val="46CA9F12"/>
    <w:rsid w:val="46E3B40C"/>
    <w:rsid w:val="46F3B677"/>
    <w:rsid w:val="47141111"/>
    <w:rsid w:val="471D25C1"/>
    <w:rsid w:val="473D2BBF"/>
    <w:rsid w:val="475CA3D4"/>
    <w:rsid w:val="47664F42"/>
    <w:rsid w:val="478126C7"/>
    <w:rsid w:val="47998C1F"/>
    <w:rsid w:val="47F3636D"/>
    <w:rsid w:val="48350311"/>
    <w:rsid w:val="483DB00B"/>
    <w:rsid w:val="483F7664"/>
    <w:rsid w:val="4847893E"/>
    <w:rsid w:val="4874C9C4"/>
    <w:rsid w:val="487EA425"/>
    <w:rsid w:val="489561B8"/>
    <w:rsid w:val="48AE3DEE"/>
    <w:rsid w:val="48CB2FA3"/>
    <w:rsid w:val="48E06A5B"/>
    <w:rsid w:val="48FA79A3"/>
    <w:rsid w:val="4935CE84"/>
    <w:rsid w:val="4939B610"/>
    <w:rsid w:val="49B1D043"/>
    <w:rsid w:val="49D55A33"/>
    <w:rsid w:val="4A04C77B"/>
    <w:rsid w:val="4A0DF248"/>
    <w:rsid w:val="4A1074F9"/>
    <w:rsid w:val="4A387C7A"/>
    <w:rsid w:val="4A4FCF69"/>
    <w:rsid w:val="4A8F1D3C"/>
    <w:rsid w:val="4A8F9849"/>
    <w:rsid w:val="4A95FD56"/>
    <w:rsid w:val="4AA48735"/>
    <w:rsid w:val="4AD31590"/>
    <w:rsid w:val="4AD7BC4A"/>
    <w:rsid w:val="4AE066D6"/>
    <w:rsid w:val="4AE138C3"/>
    <w:rsid w:val="4B0BD966"/>
    <w:rsid w:val="4B0D3143"/>
    <w:rsid w:val="4B21BF29"/>
    <w:rsid w:val="4B27689F"/>
    <w:rsid w:val="4B612CBD"/>
    <w:rsid w:val="4B6514DE"/>
    <w:rsid w:val="4B6F2F15"/>
    <w:rsid w:val="4B93D438"/>
    <w:rsid w:val="4B9D670A"/>
    <w:rsid w:val="4BA2DB5F"/>
    <w:rsid w:val="4BA74D94"/>
    <w:rsid w:val="4BA8D8C3"/>
    <w:rsid w:val="4BB58342"/>
    <w:rsid w:val="4BCA23E3"/>
    <w:rsid w:val="4BEAC0E9"/>
    <w:rsid w:val="4C3A23AB"/>
    <w:rsid w:val="4C3B8862"/>
    <w:rsid w:val="4C4770B8"/>
    <w:rsid w:val="4C688270"/>
    <w:rsid w:val="4C7006BC"/>
    <w:rsid w:val="4C874F2A"/>
    <w:rsid w:val="4CC3E5AF"/>
    <w:rsid w:val="4CC81C0A"/>
    <w:rsid w:val="4CD05DCD"/>
    <w:rsid w:val="4CE8FAA1"/>
    <w:rsid w:val="4CEC9836"/>
    <w:rsid w:val="4CEF1747"/>
    <w:rsid w:val="4CF5D974"/>
    <w:rsid w:val="4D4241A3"/>
    <w:rsid w:val="4D5F06C1"/>
    <w:rsid w:val="4D693BEB"/>
    <w:rsid w:val="4D6E3767"/>
    <w:rsid w:val="4D7B027D"/>
    <w:rsid w:val="4DB223DA"/>
    <w:rsid w:val="4DB42082"/>
    <w:rsid w:val="4DF77396"/>
    <w:rsid w:val="4E128413"/>
    <w:rsid w:val="4E19852A"/>
    <w:rsid w:val="4E1C12FB"/>
    <w:rsid w:val="4E27612D"/>
    <w:rsid w:val="4E377B8D"/>
    <w:rsid w:val="4E6673B4"/>
    <w:rsid w:val="4E8C498C"/>
    <w:rsid w:val="4E9B32E5"/>
    <w:rsid w:val="4EA243D7"/>
    <w:rsid w:val="4EC37A00"/>
    <w:rsid w:val="4EE89393"/>
    <w:rsid w:val="4EEC0ACE"/>
    <w:rsid w:val="4EFB118F"/>
    <w:rsid w:val="4F125D7D"/>
    <w:rsid w:val="4F54699B"/>
    <w:rsid w:val="4F678346"/>
    <w:rsid w:val="4F7F0E7D"/>
    <w:rsid w:val="4F94345C"/>
    <w:rsid w:val="4F9A5B1F"/>
    <w:rsid w:val="4FBB2D1A"/>
    <w:rsid w:val="4FF14683"/>
    <w:rsid w:val="4FFAF93A"/>
    <w:rsid w:val="4FFCB39F"/>
    <w:rsid w:val="4FFECFB2"/>
    <w:rsid w:val="5036F908"/>
    <w:rsid w:val="503BFDFF"/>
    <w:rsid w:val="507C1A23"/>
    <w:rsid w:val="507DB8E2"/>
    <w:rsid w:val="507E3B3C"/>
    <w:rsid w:val="508828B0"/>
    <w:rsid w:val="5093515E"/>
    <w:rsid w:val="50A036CE"/>
    <w:rsid w:val="50A17076"/>
    <w:rsid w:val="50F2B65E"/>
    <w:rsid w:val="50FF4C31"/>
    <w:rsid w:val="5114F643"/>
    <w:rsid w:val="512CCC15"/>
    <w:rsid w:val="51608E03"/>
    <w:rsid w:val="5161AA42"/>
    <w:rsid w:val="5184FE73"/>
    <w:rsid w:val="519058F2"/>
    <w:rsid w:val="51909DC1"/>
    <w:rsid w:val="5190C0F2"/>
    <w:rsid w:val="51C9D520"/>
    <w:rsid w:val="51E5A708"/>
    <w:rsid w:val="5206627E"/>
    <w:rsid w:val="52089433"/>
    <w:rsid w:val="522D9B2D"/>
    <w:rsid w:val="5253C157"/>
    <w:rsid w:val="5269B23B"/>
    <w:rsid w:val="526ECF3B"/>
    <w:rsid w:val="527076CA"/>
    <w:rsid w:val="528A1A0C"/>
    <w:rsid w:val="529E26E5"/>
    <w:rsid w:val="52AC54C5"/>
    <w:rsid w:val="52B3E623"/>
    <w:rsid w:val="52FD80AF"/>
    <w:rsid w:val="530E354D"/>
    <w:rsid w:val="531C80C5"/>
    <w:rsid w:val="532A8AD3"/>
    <w:rsid w:val="532E77EA"/>
    <w:rsid w:val="533C56BC"/>
    <w:rsid w:val="534F7477"/>
    <w:rsid w:val="5354C5C5"/>
    <w:rsid w:val="53821ECF"/>
    <w:rsid w:val="53875296"/>
    <w:rsid w:val="53910A70"/>
    <w:rsid w:val="53955339"/>
    <w:rsid w:val="5399D4E2"/>
    <w:rsid w:val="539CE5B7"/>
    <w:rsid w:val="53A35880"/>
    <w:rsid w:val="53B089A4"/>
    <w:rsid w:val="53BBD845"/>
    <w:rsid w:val="53D86A3A"/>
    <w:rsid w:val="53DF5432"/>
    <w:rsid w:val="540682EE"/>
    <w:rsid w:val="540A7764"/>
    <w:rsid w:val="544FC881"/>
    <w:rsid w:val="5455C301"/>
    <w:rsid w:val="545A10C6"/>
    <w:rsid w:val="54951407"/>
    <w:rsid w:val="54A49EF5"/>
    <w:rsid w:val="54B19EC0"/>
    <w:rsid w:val="54CA6D38"/>
    <w:rsid w:val="54EF5742"/>
    <w:rsid w:val="54F3AB07"/>
    <w:rsid w:val="54F7B776"/>
    <w:rsid w:val="55253FD2"/>
    <w:rsid w:val="5528DA21"/>
    <w:rsid w:val="55353097"/>
    <w:rsid w:val="5571FD05"/>
    <w:rsid w:val="5588CDAA"/>
    <w:rsid w:val="5595243B"/>
    <w:rsid w:val="55C1F882"/>
    <w:rsid w:val="55C7940F"/>
    <w:rsid w:val="56136FE9"/>
    <w:rsid w:val="56268501"/>
    <w:rsid w:val="5632CEF5"/>
    <w:rsid w:val="563438D7"/>
    <w:rsid w:val="5637B905"/>
    <w:rsid w:val="5669F06F"/>
    <w:rsid w:val="56720499"/>
    <w:rsid w:val="56733FE9"/>
    <w:rsid w:val="5692A383"/>
    <w:rsid w:val="569E9406"/>
    <w:rsid w:val="56A9E5DC"/>
    <w:rsid w:val="56AF9BEA"/>
    <w:rsid w:val="56DA2258"/>
    <w:rsid w:val="56E5D9E3"/>
    <w:rsid w:val="5703A254"/>
    <w:rsid w:val="5712D01F"/>
    <w:rsid w:val="571A8CED"/>
    <w:rsid w:val="571CA717"/>
    <w:rsid w:val="571FCFD4"/>
    <w:rsid w:val="574F4A5C"/>
    <w:rsid w:val="5769BC26"/>
    <w:rsid w:val="5775EA5C"/>
    <w:rsid w:val="5847100F"/>
    <w:rsid w:val="585F0A94"/>
    <w:rsid w:val="587BD6E3"/>
    <w:rsid w:val="58B31E39"/>
    <w:rsid w:val="58C106D1"/>
    <w:rsid w:val="58FDA7F3"/>
    <w:rsid w:val="5921DB14"/>
    <w:rsid w:val="5931821B"/>
    <w:rsid w:val="59448547"/>
    <w:rsid w:val="59619ECC"/>
    <w:rsid w:val="5968F482"/>
    <w:rsid w:val="5978A527"/>
    <w:rsid w:val="599719F8"/>
    <w:rsid w:val="59EF8596"/>
    <w:rsid w:val="59FAD85A"/>
    <w:rsid w:val="59FE9CF1"/>
    <w:rsid w:val="5A0C51AD"/>
    <w:rsid w:val="5A0DD20B"/>
    <w:rsid w:val="5A111822"/>
    <w:rsid w:val="5A12A518"/>
    <w:rsid w:val="5A14A17A"/>
    <w:rsid w:val="5A2EA7F4"/>
    <w:rsid w:val="5A3AB62C"/>
    <w:rsid w:val="5A4DAA2D"/>
    <w:rsid w:val="5AAB0B85"/>
    <w:rsid w:val="5AB3E417"/>
    <w:rsid w:val="5AB9B2E1"/>
    <w:rsid w:val="5AC97B4F"/>
    <w:rsid w:val="5AE25238"/>
    <w:rsid w:val="5AEBB0F9"/>
    <w:rsid w:val="5B13A5A3"/>
    <w:rsid w:val="5B2E1CD3"/>
    <w:rsid w:val="5B315DE8"/>
    <w:rsid w:val="5B381542"/>
    <w:rsid w:val="5B3AAC8A"/>
    <w:rsid w:val="5B4717F9"/>
    <w:rsid w:val="5B4A8A97"/>
    <w:rsid w:val="5B7B9DA5"/>
    <w:rsid w:val="5B943ADE"/>
    <w:rsid w:val="5C3664EE"/>
    <w:rsid w:val="5C5E02EA"/>
    <w:rsid w:val="5C7880CC"/>
    <w:rsid w:val="5C83EE04"/>
    <w:rsid w:val="5C8D4476"/>
    <w:rsid w:val="5CB04682"/>
    <w:rsid w:val="5CD9F166"/>
    <w:rsid w:val="5CE28D96"/>
    <w:rsid w:val="5D06074B"/>
    <w:rsid w:val="5D17FE1A"/>
    <w:rsid w:val="5D284488"/>
    <w:rsid w:val="5D404791"/>
    <w:rsid w:val="5D572399"/>
    <w:rsid w:val="5D695E75"/>
    <w:rsid w:val="5D7AB2FF"/>
    <w:rsid w:val="5D85025E"/>
    <w:rsid w:val="5DA2766A"/>
    <w:rsid w:val="5DF763CA"/>
    <w:rsid w:val="5DFE56FB"/>
    <w:rsid w:val="5E0EDD6D"/>
    <w:rsid w:val="5E129637"/>
    <w:rsid w:val="5E23DAAE"/>
    <w:rsid w:val="5E497E7C"/>
    <w:rsid w:val="5E558AC7"/>
    <w:rsid w:val="5E749676"/>
    <w:rsid w:val="5E7CBE44"/>
    <w:rsid w:val="5E883C96"/>
    <w:rsid w:val="5E8B0DDD"/>
    <w:rsid w:val="5E980635"/>
    <w:rsid w:val="5EB6C251"/>
    <w:rsid w:val="5ECDFC88"/>
    <w:rsid w:val="5ED419E1"/>
    <w:rsid w:val="5EDC5C21"/>
    <w:rsid w:val="5F07960C"/>
    <w:rsid w:val="5F0F18E2"/>
    <w:rsid w:val="5F261034"/>
    <w:rsid w:val="5F4C4324"/>
    <w:rsid w:val="5F561CA6"/>
    <w:rsid w:val="5F59D46C"/>
    <w:rsid w:val="5F67B6F9"/>
    <w:rsid w:val="5F923626"/>
    <w:rsid w:val="5F959658"/>
    <w:rsid w:val="5FA65941"/>
    <w:rsid w:val="5FB9F385"/>
    <w:rsid w:val="5FC88CF9"/>
    <w:rsid w:val="60017254"/>
    <w:rsid w:val="600395F9"/>
    <w:rsid w:val="600A8006"/>
    <w:rsid w:val="601B5449"/>
    <w:rsid w:val="601BAA02"/>
    <w:rsid w:val="6042C41B"/>
    <w:rsid w:val="60438B08"/>
    <w:rsid w:val="605ECF91"/>
    <w:rsid w:val="6076BD41"/>
    <w:rsid w:val="60AC79BC"/>
    <w:rsid w:val="60B0C298"/>
    <w:rsid w:val="60B4D489"/>
    <w:rsid w:val="60E217C2"/>
    <w:rsid w:val="60E4BA52"/>
    <w:rsid w:val="60EB4013"/>
    <w:rsid w:val="60F9E100"/>
    <w:rsid w:val="60FDA3B3"/>
    <w:rsid w:val="6107EAF2"/>
    <w:rsid w:val="61143BCD"/>
    <w:rsid w:val="611838AA"/>
    <w:rsid w:val="61232603"/>
    <w:rsid w:val="6131BD3E"/>
    <w:rsid w:val="6133687C"/>
    <w:rsid w:val="6137C9B1"/>
    <w:rsid w:val="614E598E"/>
    <w:rsid w:val="615E0450"/>
    <w:rsid w:val="61840D83"/>
    <w:rsid w:val="61A4C1C0"/>
    <w:rsid w:val="61C2AF3A"/>
    <w:rsid w:val="61D15946"/>
    <w:rsid w:val="61DB373F"/>
    <w:rsid w:val="61E0E819"/>
    <w:rsid w:val="6227DEB5"/>
    <w:rsid w:val="625467BC"/>
    <w:rsid w:val="6259B80D"/>
    <w:rsid w:val="6264EB97"/>
    <w:rsid w:val="6287B1D4"/>
    <w:rsid w:val="6299BB1F"/>
    <w:rsid w:val="629BDFD4"/>
    <w:rsid w:val="62CA44DB"/>
    <w:rsid w:val="62E2241D"/>
    <w:rsid w:val="63163656"/>
    <w:rsid w:val="631A862A"/>
    <w:rsid w:val="632CED1A"/>
    <w:rsid w:val="6343CF08"/>
    <w:rsid w:val="6345F4E2"/>
    <w:rsid w:val="6375D904"/>
    <w:rsid w:val="6388D956"/>
    <w:rsid w:val="643896A8"/>
    <w:rsid w:val="644D840C"/>
    <w:rsid w:val="6467DE66"/>
    <w:rsid w:val="6473715A"/>
    <w:rsid w:val="6475B41A"/>
    <w:rsid w:val="647CB909"/>
    <w:rsid w:val="649986F1"/>
    <w:rsid w:val="64A82123"/>
    <w:rsid w:val="64BE2CB6"/>
    <w:rsid w:val="64BF317B"/>
    <w:rsid w:val="64DA299D"/>
    <w:rsid w:val="64F1AD47"/>
    <w:rsid w:val="6500ED12"/>
    <w:rsid w:val="65159115"/>
    <w:rsid w:val="653F3941"/>
    <w:rsid w:val="6543C60E"/>
    <w:rsid w:val="656AE4CD"/>
    <w:rsid w:val="656CD302"/>
    <w:rsid w:val="658AEC49"/>
    <w:rsid w:val="65BEBE0A"/>
    <w:rsid w:val="65C9B987"/>
    <w:rsid w:val="65D6151F"/>
    <w:rsid w:val="660B7875"/>
    <w:rsid w:val="661138B9"/>
    <w:rsid w:val="666452FF"/>
    <w:rsid w:val="667E2DC0"/>
    <w:rsid w:val="6681874F"/>
    <w:rsid w:val="6681B98D"/>
    <w:rsid w:val="66EBE671"/>
    <w:rsid w:val="66F16E8F"/>
    <w:rsid w:val="67003269"/>
    <w:rsid w:val="67097EAA"/>
    <w:rsid w:val="67508230"/>
    <w:rsid w:val="6764F750"/>
    <w:rsid w:val="67A21955"/>
    <w:rsid w:val="67BA7DFF"/>
    <w:rsid w:val="67C9CF01"/>
    <w:rsid w:val="67E03AF4"/>
    <w:rsid w:val="67E59315"/>
    <w:rsid w:val="67ED6AED"/>
    <w:rsid w:val="680453B3"/>
    <w:rsid w:val="6809BAF1"/>
    <w:rsid w:val="683CAD81"/>
    <w:rsid w:val="684453D5"/>
    <w:rsid w:val="6859C438"/>
    <w:rsid w:val="687B2CEA"/>
    <w:rsid w:val="68B9CA16"/>
    <w:rsid w:val="690A794B"/>
    <w:rsid w:val="69230862"/>
    <w:rsid w:val="69254969"/>
    <w:rsid w:val="69334C9D"/>
    <w:rsid w:val="696E419D"/>
    <w:rsid w:val="69B58CC1"/>
    <w:rsid w:val="69BF0723"/>
    <w:rsid w:val="69C4ABC3"/>
    <w:rsid w:val="6A235E32"/>
    <w:rsid w:val="6A860446"/>
    <w:rsid w:val="6A98DE96"/>
    <w:rsid w:val="6AA5BAF3"/>
    <w:rsid w:val="6AC073DC"/>
    <w:rsid w:val="6AFD246E"/>
    <w:rsid w:val="6B084473"/>
    <w:rsid w:val="6B0BD6C2"/>
    <w:rsid w:val="6B23F3E4"/>
    <w:rsid w:val="6B3D6909"/>
    <w:rsid w:val="6B4AE9DC"/>
    <w:rsid w:val="6B4F2E60"/>
    <w:rsid w:val="6B536DE9"/>
    <w:rsid w:val="6B6AC439"/>
    <w:rsid w:val="6BA8C82C"/>
    <w:rsid w:val="6BA8E448"/>
    <w:rsid w:val="6BB12486"/>
    <w:rsid w:val="6BC9698E"/>
    <w:rsid w:val="6BCEE573"/>
    <w:rsid w:val="6BD95EB0"/>
    <w:rsid w:val="6BEECE99"/>
    <w:rsid w:val="6BF26FEB"/>
    <w:rsid w:val="6BF3B33E"/>
    <w:rsid w:val="6BFD2B82"/>
    <w:rsid w:val="6C02E008"/>
    <w:rsid w:val="6C050EC2"/>
    <w:rsid w:val="6C0B3EEF"/>
    <w:rsid w:val="6C16343D"/>
    <w:rsid w:val="6C17C4D5"/>
    <w:rsid w:val="6C274871"/>
    <w:rsid w:val="6C35B87B"/>
    <w:rsid w:val="6C42CD49"/>
    <w:rsid w:val="6C49AC6D"/>
    <w:rsid w:val="6C61E187"/>
    <w:rsid w:val="6C7554DE"/>
    <w:rsid w:val="6C7BB939"/>
    <w:rsid w:val="6C9F9E68"/>
    <w:rsid w:val="6CACBDC8"/>
    <w:rsid w:val="6CB59B14"/>
    <w:rsid w:val="6CFCF1AC"/>
    <w:rsid w:val="6D0B5E5C"/>
    <w:rsid w:val="6D1058C6"/>
    <w:rsid w:val="6D13345C"/>
    <w:rsid w:val="6D1D22B2"/>
    <w:rsid w:val="6D1DE34B"/>
    <w:rsid w:val="6D214803"/>
    <w:rsid w:val="6D40CDA7"/>
    <w:rsid w:val="6D4D00A6"/>
    <w:rsid w:val="6D54E42F"/>
    <w:rsid w:val="6D63E91D"/>
    <w:rsid w:val="6D6AB15B"/>
    <w:rsid w:val="6D70858B"/>
    <w:rsid w:val="6D89861D"/>
    <w:rsid w:val="6D8AD4C4"/>
    <w:rsid w:val="6D8B19D0"/>
    <w:rsid w:val="6D8C3362"/>
    <w:rsid w:val="6D98D2CE"/>
    <w:rsid w:val="6DBC50A1"/>
    <w:rsid w:val="6DBCE1FA"/>
    <w:rsid w:val="6DC20646"/>
    <w:rsid w:val="6DD4E157"/>
    <w:rsid w:val="6DEDABB4"/>
    <w:rsid w:val="6E199420"/>
    <w:rsid w:val="6E1E0256"/>
    <w:rsid w:val="6E417D98"/>
    <w:rsid w:val="6E70FD2F"/>
    <w:rsid w:val="6E8A2A46"/>
    <w:rsid w:val="6E9B5B72"/>
    <w:rsid w:val="6E9BC948"/>
    <w:rsid w:val="6EA08E2A"/>
    <w:rsid w:val="6EA2431D"/>
    <w:rsid w:val="6EA53BF0"/>
    <w:rsid w:val="6EC1816A"/>
    <w:rsid w:val="6ECA3211"/>
    <w:rsid w:val="6EE77B1B"/>
    <w:rsid w:val="6EF3961D"/>
    <w:rsid w:val="6F111F0E"/>
    <w:rsid w:val="6F2C5D0E"/>
    <w:rsid w:val="6F2EE5A2"/>
    <w:rsid w:val="6F3382BF"/>
    <w:rsid w:val="6F33DD80"/>
    <w:rsid w:val="6F3FB0DC"/>
    <w:rsid w:val="6F4C63BF"/>
    <w:rsid w:val="6F66B356"/>
    <w:rsid w:val="6F736C07"/>
    <w:rsid w:val="6F75D82F"/>
    <w:rsid w:val="6F82C535"/>
    <w:rsid w:val="6F881F1A"/>
    <w:rsid w:val="6F8FE0D2"/>
    <w:rsid w:val="6FAC2F3E"/>
    <w:rsid w:val="6FC00207"/>
    <w:rsid w:val="6FE8ADCE"/>
    <w:rsid w:val="6FEA73AE"/>
    <w:rsid w:val="702C2299"/>
    <w:rsid w:val="70318858"/>
    <w:rsid w:val="7057B4DB"/>
    <w:rsid w:val="7064E114"/>
    <w:rsid w:val="709932B5"/>
    <w:rsid w:val="70AEFE4B"/>
    <w:rsid w:val="70B12582"/>
    <w:rsid w:val="70B27465"/>
    <w:rsid w:val="70C0F240"/>
    <w:rsid w:val="70C1C355"/>
    <w:rsid w:val="70CC9629"/>
    <w:rsid w:val="70DBB7B6"/>
    <w:rsid w:val="70EE5FC5"/>
    <w:rsid w:val="7102BAC9"/>
    <w:rsid w:val="71065A2A"/>
    <w:rsid w:val="712B461E"/>
    <w:rsid w:val="713DC3E8"/>
    <w:rsid w:val="71439F1E"/>
    <w:rsid w:val="715AD102"/>
    <w:rsid w:val="715F3B85"/>
    <w:rsid w:val="71673DB2"/>
    <w:rsid w:val="717A5225"/>
    <w:rsid w:val="71AA8D5A"/>
    <w:rsid w:val="71B7AAF4"/>
    <w:rsid w:val="71D15068"/>
    <w:rsid w:val="71E8422A"/>
    <w:rsid w:val="71E8DAD7"/>
    <w:rsid w:val="71F6D775"/>
    <w:rsid w:val="722D06CE"/>
    <w:rsid w:val="72551896"/>
    <w:rsid w:val="72784286"/>
    <w:rsid w:val="727FBCA4"/>
    <w:rsid w:val="72933A2A"/>
    <w:rsid w:val="7295E648"/>
    <w:rsid w:val="7297BF3C"/>
    <w:rsid w:val="729D58C8"/>
    <w:rsid w:val="72DDDAA0"/>
    <w:rsid w:val="72E006D9"/>
    <w:rsid w:val="72EED017"/>
    <w:rsid w:val="72F1A3E7"/>
    <w:rsid w:val="7315CAD4"/>
    <w:rsid w:val="733953D0"/>
    <w:rsid w:val="7342BCF3"/>
    <w:rsid w:val="734EC5C9"/>
    <w:rsid w:val="734F596C"/>
    <w:rsid w:val="73963EEF"/>
    <w:rsid w:val="73A712EA"/>
    <w:rsid w:val="73CA1E24"/>
    <w:rsid w:val="73CB93EB"/>
    <w:rsid w:val="73CBA2DC"/>
    <w:rsid w:val="73D28425"/>
    <w:rsid w:val="73E98590"/>
    <w:rsid w:val="73EA72CF"/>
    <w:rsid w:val="73EFC27A"/>
    <w:rsid w:val="73F1EB41"/>
    <w:rsid w:val="73F23DAF"/>
    <w:rsid w:val="73F814EE"/>
    <w:rsid w:val="73FA1F5B"/>
    <w:rsid w:val="73FDD1C4"/>
    <w:rsid w:val="7425A85E"/>
    <w:rsid w:val="7448F700"/>
    <w:rsid w:val="74493A8C"/>
    <w:rsid w:val="74635889"/>
    <w:rsid w:val="746AA0AA"/>
    <w:rsid w:val="748F7818"/>
    <w:rsid w:val="7493069B"/>
    <w:rsid w:val="74D7B107"/>
    <w:rsid w:val="74DD8972"/>
    <w:rsid w:val="74F2D9AB"/>
    <w:rsid w:val="74FD8335"/>
    <w:rsid w:val="75033914"/>
    <w:rsid w:val="750B8918"/>
    <w:rsid w:val="75296B42"/>
    <w:rsid w:val="752D0C11"/>
    <w:rsid w:val="759C1FCD"/>
    <w:rsid w:val="75A5A8EA"/>
    <w:rsid w:val="75A7A3E3"/>
    <w:rsid w:val="75AC0C7B"/>
    <w:rsid w:val="75CE0F5E"/>
    <w:rsid w:val="75EA89B9"/>
    <w:rsid w:val="75F3F8F3"/>
    <w:rsid w:val="76043E13"/>
    <w:rsid w:val="7607A665"/>
    <w:rsid w:val="7612E2D6"/>
    <w:rsid w:val="7617A153"/>
    <w:rsid w:val="76204006"/>
    <w:rsid w:val="7625621F"/>
    <w:rsid w:val="764234B7"/>
    <w:rsid w:val="76424DDE"/>
    <w:rsid w:val="764B59C4"/>
    <w:rsid w:val="768CD394"/>
    <w:rsid w:val="769A4CFF"/>
    <w:rsid w:val="76D1CD83"/>
    <w:rsid w:val="76F15F94"/>
    <w:rsid w:val="771CE7B6"/>
    <w:rsid w:val="772622A1"/>
    <w:rsid w:val="772C7009"/>
    <w:rsid w:val="7735A6EC"/>
    <w:rsid w:val="774CBED1"/>
    <w:rsid w:val="77661F93"/>
    <w:rsid w:val="77761708"/>
    <w:rsid w:val="77942990"/>
    <w:rsid w:val="77ACE460"/>
    <w:rsid w:val="77BA2CC2"/>
    <w:rsid w:val="77DF7BE5"/>
    <w:rsid w:val="7809CF90"/>
    <w:rsid w:val="7815936B"/>
    <w:rsid w:val="78199B82"/>
    <w:rsid w:val="781C5310"/>
    <w:rsid w:val="78331ED7"/>
    <w:rsid w:val="7840F8BF"/>
    <w:rsid w:val="7841B805"/>
    <w:rsid w:val="78535686"/>
    <w:rsid w:val="785373F2"/>
    <w:rsid w:val="7865BF4F"/>
    <w:rsid w:val="787E3822"/>
    <w:rsid w:val="78CFD30D"/>
    <w:rsid w:val="78D493E4"/>
    <w:rsid w:val="78E3964C"/>
    <w:rsid w:val="793611CA"/>
    <w:rsid w:val="79393405"/>
    <w:rsid w:val="7952F3C1"/>
    <w:rsid w:val="7961A253"/>
    <w:rsid w:val="798954D8"/>
    <w:rsid w:val="79911D70"/>
    <w:rsid w:val="79A7DC84"/>
    <w:rsid w:val="79C5B51F"/>
    <w:rsid w:val="79D9584C"/>
    <w:rsid w:val="79F0C17F"/>
    <w:rsid w:val="7A2B4157"/>
    <w:rsid w:val="7A3A4F8E"/>
    <w:rsid w:val="7A40519E"/>
    <w:rsid w:val="7A443A34"/>
    <w:rsid w:val="7A45ECC5"/>
    <w:rsid w:val="7A639434"/>
    <w:rsid w:val="7A784A57"/>
    <w:rsid w:val="7AA6E2C5"/>
    <w:rsid w:val="7AE86D4C"/>
    <w:rsid w:val="7AF76BA5"/>
    <w:rsid w:val="7B187860"/>
    <w:rsid w:val="7B1E4B3F"/>
    <w:rsid w:val="7B2AC110"/>
    <w:rsid w:val="7B34B8A2"/>
    <w:rsid w:val="7B3FEAFD"/>
    <w:rsid w:val="7B4D4EE4"/>
    <w:rsid w:val="7B604195"/>
    <w:rsid w:val="7B6D1BB6"/>
    <w:rsid w:val="7B704441"/>
    <w:rsid w:val="7B75D40B"/>
    <w:rsid w:val="7B8550A5"/>
    <w:rsid w:val="7BA67C61"/>
    <w:rsid w:val="7BDD5699"/>
    <w:rsid w:val="7BEEFB6B"/>
    <w:rsid w:val="7BFB7C7B"/>
    <w:rsid w:val="7BFD0BDA"/>
    <w:rsid w:val="7C361727"/>
    <w:rsid w:val="7C4EB685"/>
    <w:rsid w:val="7C5F1EA5"/>
    <w:rsid w:val="7C5FB0B5"/>
    <w:rsid w:val="7C6AEEE7"/>
    <w:rsid w:val="7C7412E1"/>
    <w:rsid w:val="7C92809F"/>
    <w:rsid w:val="7CAEF2EA"/>
    <w:rsid w:val="7CEB7C42"/>
    <w:rsid w:val="7CF11A7F"/>
    <w:rsid w:val="7D0F0E0C"/>
    <w:rsid w:val="7D1B9A95"/>
    <w:rsid w:val="7D4DEFF2"/>
    <w:rsid w:val="7D56A2E4"/>
    <w:rsid w:val="7D58126C"/>
    <w:rsid w:val="7D6365A7"/>
    <w:rsid w:val="7D6D0C4B"/>
    <w:rsid w:val="7D842FAA"/>
    <w:rsid w:val="7D84DF8D"/>
    <w:rsid w:val="7D86892A"/>
    <w:rsid w:val="7D8DA5E3"/>
    <w:rsid w:val="7DA26CB6"/>
    <w:rsid w:val="7DC964BA"/>
    <w:rsid w:val="7DCF1083"/>
    <w:rsid w:val="7DDA50D3"/>
    <w:rsid w:val="7E33857A"/>
    <w:rsid w:val="7E5A79BB"/>
    <w:rsid w:val="7E634076"/>
    <w:rsid w:val="7E7DE916"/>
    <w:rsid w:val="7E8AD300"/>
    <w:rsid w:val="7E8D554A"/>
    <w:rsid w:val="7E8D77DE"/>
    <w:rsid w:val="7EA254F3"/>
    <w:rsid w:val="7EAF5B76"/>
    <w:rsid w:val="7EBBC444"/>
    <w:rsid w:val="7EBF0873"/>
    <w:rsid w:val="7EDD435A"/>
    <w:rsid w:val="7EDF0939"/>
    <w:rsid w:val="7EE27EBB"/>
    <w:rsid w:val="7EE7E604"/>
    <w:rsid w:val="7F01B6F6"/>
    <w:rsid w:val="7F05185A"/>
    <w:rsid w:val="7F0935E7"/>
    <w:rsid w:val="7F128E93"/>
    <w:rsid w:val="7F2C2FEE"/>
    <w:rsid w:val="7F2D0DCF"/>
    <w:rsid w:val="7F33E471"/>
    <w:rsid w:val="7F7F64DD"/>
    <w:rsid w:val="7F87758D"/>
    <w:rsid w:val="7F8A0859"/>
    <w:rsid w:val="7F973F13"/>
    <w:rsid w:val="7FAF5028"/>
    <w:rsid w:val="7FD6C46E"/>
    <w:rsid w:val="7FECFB0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E3F68C"/>
  <w15:chartTrackingRefBased/>
  <w15:docId w15:val="{811A54E1-5470-47A1-872A-99577970E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5B434B"/>
    <w:pPr>
      <w:keepNext/>
      <w:keepLines/>
      <w:spacing w:before="240" w:after="0"/>
      <w:outlineLvl w:val="0"/>
    </w:pPr>
    <w:rPr>
      <w:rFonts w:asciiTheme="majorHAnsi" w:hAnsiTheme="majorHAnsi" w:eastAsiaTheme="majorEastAsia"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B434B"/>
    <w:pPr>
      <w:keepNext/>
      <w:keepLines/>
      <w:spacing w:before="40" w:after="0"/>
      <w:outlineLvl w:val="1"/>
    </w:pPr>
    <w:rPr>
      <w:rFonts w:asciiTheme="majorHAnsi" w:hAnsiTheme="majorHAnsi" w:eastAsiaTheme="majorEastAsia" w:cstheme="majorBidi"/>
      <w:color w:val="2E74B5"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FigureCaptionChar" w:customStyle="1">
    <w:name w:val="FigureCaption Char"/>
    <w:link w:val="FigureCaption"/>
    <w:locked/>
    <w:rsid w:val="005B434B"/>
    <w:rPr>
      <w:rFonts w:ascii="Linux Biolinum O" w:hAnsi="Linux Biolinum O" w:eastAsia="Cambria" w:cs="Linux Biolinum O"/>
      <w:sz w:val="16"/>
      <w:lang w:eastAsia="ja-JP"/>
    </w:rPr>
  </w:style>
  <w:style w:type="paragraph" w:styleId="FigureCaption" w:customStyle="1">
    <w:name w:val="FigureCaption"/>
    <w:link w:val="FigureCaptionChar"/>
    <w:autoRedefine/>
    <w:rsid w:val="005B434B"/>
    <w:pPr>
      <w:keepNext/>
      <w:spacing w:before="60" w:after="180" w:line="200" w:lineRule="atLeast"/>
      <w:jc w:val="center"/>
    </w:pPr>
    <w:rPr>
      <w:rFonts w:ascii="Linux Biolinum O" w:hAnsi="Linux Biolinum O" w:eastAsia="Cambria" w:cs="Linux Biolinum O"/>
      <w:sz w:val="16"/>
      <w:lang w:eastAsia="ja-JP"/>
    </w:rPr>
  </w:style>
  <w:style w:type="paragraph" w:styleId="Image" w:customStyle="1">
    <w:name w:val="Image"/>
    <w:basedOn w:val="Normal"/>
    <w:rsid w:val="005B434B"/>
    <w:pPr>
      <w:keepNext/>
      <w:spacing w:after="200" w:line="225" w:lineRule="atLeast"/>
      <w:jc w:val="center"/>
    </w:pPr>
    <w:rPr>
      <w:rFonts w:ascii="Linux Libertine O" w:hAnsi="Linux Libertine O" w:eastAsia="Cambria" w:cs="Linux Libertine O"/>
      <w:sz w:val="18"/>
      <w:szCs w:val="24"/>
    </w:rPr>
  </w:style>
  <w:style w:type="paragraph" w:styleId="ListParagraph">
    <w:name w:val="List Paragraph"/>
    <w:qFormat/>
    <w:rsid w:val="005B434B"/>
    <w:pPr>
      <w:numPr>
        <w:numId w:val="9"/>
      </w:numPr>
      <w:shd w:val="clear" w:color="auto" w:fill="FFFFFF"/>
      <w:tabs>
        <w:tab w:val="left" w:pos="480"/>
      </w:tabs>
      <w:spacing w:before="120" w:after="120" w:line="270" w:lineRule="atLeast"/>
      <w:contextualSpacing/>
      <w:jc w:val="both"/>
    </w:pPr>
    <w:rPr>
      <w:rFonts w:ascii="Linux Libertine O" w:hAnsi="Linux Libertine O" w:eastAsia="Cambria" w:cs="Linux Libertine O"/>
      <w:sz w:val="18"/>
      <w:szCs w:val="20"/>
    </w:rPr>
  </w:style>
  <w:style w:type="paragraph" w:styleId="Head1" w:customStyle="1">
    <w:name w:val="Head1"/>
    <w:basedOn w:val="Heading1"/>
    <w:next w:val="Para"/>
    <w:qFormat/>
    <w:rsid w:val="005B434B"/>
    <w:pPr>
      <w:numPr>
        <w:numId w:val="18"/>
      </w:numPr>
      <w:tabs>
        <w:tab w:val="left" w:pos="240"/>
      </w:tabs>
      <w:spacing w:before="320" w:after="60" w:line="225" w:lineRule="atLeast"/>
    </w:pPr>
    <w:rPr>
      <w:rFonts w:ascii="Linux Biolinum O" w:hAnsi="Linux Biolinum O" w:eastAsia="Times New Roman" w:cs="Linux Biolinum O"/>
      <w:b/>
      <w:bCs/>
      <w:caps/>
      <w:color w:val="auto"/>
      <w:sz w:val="18"/>
      <w:szCs w:val="20"/>
    </w:rPr>
  </w:style>
  <w:style w:type="paragraph" w:styleId="Head2" w:customStyle="1">
    <w:name w:val="Head2"/>
    <w:basedOn w:val="Heading2"/>
    <w:next w:val="Para"/>
    <w:qFormat/>
    <w:rsid w:val="005B434B"/>
    <w:pPr>
      <w:numPr>
        <w:ilvl w:val="1"/>
        <w:numId w:val="18"/>
      </w:numPr>
      <w:tabs>
        <w:tab w:val="num" w:pos="360"/>
      </w:tabs>
      <w:spacing w:before="240" w:after="60" w:line="225" w:lineRule="atLeast"/>
    </w:pPr>
    <w:rPr>
      <w:rFonts w:ascii="Linux Biolinum O" w:hAnsi="Linux Biolinum O" w:eastAsia="Times New Roman" w:cs="Linux Biolinum O"/>
      <w:b/>
      <w:bCs/>
      <w:color w:val="auto"/>
      <w:sz w:val="18"/>
      <w:szCs w:val="20"/>
    </w:rPr>
  </w:style>
  <w:style w:type="paragraph" w:styleId="Head3old" w:customStyle="1">
    <w:name w:val="Head3old"/>
    <w:next w:val="Para"/>
    <w:link w:val="Head3oldChar"/>
    <w:qFormat/>
    <w:rsid w:val="005B434B"/>
    <w:pPr>
      <w:keepNext/>
      <w:spacing w:before="240" w:after="60" w:line="225" w:lineRule="atLeast"/>
    </w:pPr>
    <w:rPr>
      <w:rFonts w:ascii="Linux Biolinum O" w:hAnsi="Linux Biolinum O" w:eastAsia="MS Mincho" w:cs="Linux Biolinum O"/>
      <w:b/>
      <w:i/>
      <w:sz w:val="18"/>
      <w:szCs w:val="20"/>
    </w:rPr>
  </w:style>
  <w:style w:type="paragraph" w:styleId="Para" w:customStyle="1">
    <w:name w:val="Para"/>
    <w:basedOn w:val="Normal"/>
    <w:next w:val="ParaContinue"/>
    <w:rsid w:val="005B434B"/>
    <w:pPr>
      <w:spacing w:after="0" w:line="270" w:lineRule="atLeast"/>
      <w:ind w:firstLine="240"/>
      <w:jc w:val="both"/>
    </w:pPr>
    <w:rPr>
      <w:rFonts w:ascii="Linux Libertine O" w:hAnsi="Linux Libertine O" w:eastAsia="Cambria" w:cs="Linux Libertine O"/>
      <w:sz w:val="18"/>
      <w:szCs w:val="24"/>
      <w:lang w:eastAsia="ja-JP"/>
    </w:rPr>
  </w:style>
  <w:style w:type="character" w:styleId="Hyperlink">
    <w:name w:val="Hyperlink"/>
    <w:rsid w:val="005B434B"/>
    <w:rPr>
      <w:rFonts w:hint="default" w:ascii="Linux Libertine O" w:hAnsi="Linux Libertine O" w:cs="Linux Libertine O"/>
      <w:color w:val="0000FF"/>
      <w:u w:val="single"/>
    </w:rPr>
  </w:style>
  <w:style w:type="paragraph" w:styleId="Subtitle">
    <w:name w:val="Subtitle"/>
    <w:basedOn w:val="Normal"/>
    <w:next w:val="Normal"/>
    <w:link w:val="SubtitleChar"/>
    <w:qFormat/>
    <w:rsid w:val="005B434B"/>
    <w:pPr>
      <w:spacing w:after="360" w:line="333" w:lineRule="atLeast"/>
    </w:pPr>
    <w:rPr>
      <w:rFonts w:ascii="Linux Biolinum O" w:hAnsi="Linux Biolinum O" w:eastAsia="MS Gothic" w:cs="Linux Biolinum O"/>
      <w:iCs/>
      <w:sz w:val="18"/>
      <w:szCs w:val="24"/>
    </w:rPr>
  </w:style>
  <w:style w:type="character" w:styleId="SubtitleChar" w:customStyle="1">
    <w:name w:val="Subtitle Char"/>
    <w:basedOn w:val="DefaultParagraphFont"/>
    <w:link w:val="Subtitle"/>
    <w:rsid w:val="005B434B"/>
    <w:rPr>
      <w:rFonts w:ascii="Linux Biolinum O" w:hAnsi="Linux Biolinum O" w:eastAsia="MS Gothic" w:cs="Linux Biolinum O"/>
      <w:iCs/>
      <w:sz w:val="18"/>
      <w:szCs w:val="24"/>
    </w:rPr>
  </w:style>
  <w:style w:type="paragraph" w:styleId="Abstract" w:customStyle="1">
    <w:name w:val="Abstract"/>
    <w:rsid w:val="005B434B"/>
    <w:pPr>
      <w:spacing w:before="200" w:after="0" w:line="240" w:lineRule="atLeast"/>
      <w:jc w:val="both"/>
    </w:pPr>
    <w:rPr>
      <w:rFonts w:ascii="Linux Libertine O" w:hAnsi="Linux Libertine O" w:eastAsia="Cambria" w:cs="Linux Libertine O"/>
      <w:sz w:val="16"/>
    </w:rPr>
  </w:style>
  <w:style w:type="paragraph" w:styleId="Affiliation" w:customStyle="1">
    <w:name w:val="Affiliation"/>
    <w:rsid w:val="005B434B"/>
    <w:pPr>
      <w:spacing w:before="60" w:after="0" w:line="297" w:lineRule="atLeast"/>
    </w:pPr>
    <w:rPr>
      <w:rFonts w:ascii="Linux Libertine O" w:hAnsi="Linux Libertine O" w:eastAsia="Times New Roman" w:cs="Linux Libertine O"/>
      <w:sz w:val="18"/>
      <w:szCs w:val="20"/>
    </w:rPr>
  </w:style>
  <w:style w:type="paragraph" w:styleId="Titledocument" w:customStyle="1">
    <w:name w:val="Title_document"/>
    <w:link w:val="TitledocumentChar"/>
    <w:rsid w:val="005B434B"/>
    <w:pPr>
      <w:spacing w:after="0" w:line="360" w:lineRule="atLeast"/>
    </w:pPr>
    <w:rPr>
      <w:rFonts w:ascii="Linux Biolinum O" w:hAnsi="Linux Biolinum O" w:eastAsia="Times New Roman" w:cs="Linux Biolinum O"/>
      <w:b/>
      <w:bCs/>
      <w:sz w:val="24"/>
      <w:szCs w:val="20"/>
    </w:rPr>
  </w:style>
  <w:style w:type="paragraph" w:styleId="ACMRefHead" w:customStyle="1">
    <w:name w:val="ACMRefHead"/>
    <w:basedOn w:val="Titledocument"/>
    <w:link w:val="ACMRefHeadChar"/>
    <w:rsid w:val="005B434B"/>
    <w:pPr>
      <w:spacing w:before="160" w:line="192" w:lineRule="atLeast"/>
      <w:jc w:val="both"/>
    </w:pPr>
    <w:rPr>
      <w:rFonts w:ascii="Linux Libertine O" w:hAnsi="Linux Libertine O" w:cs="Linux Libertine O"/>
      <w:sz w:val="16"/>
    </w:rPr>
  </w:style>
  <w:style w:type="character" w:styleId="TitledocumentChar" w:customStyle="1">
    <w:name w:val="Title_document Char"/>
    <w:basedOn w:val="DefaultParagraphFont"/>
    <w:link w:val="Titledocument"/>
    <w:rsid w:val="005B434B"/>
    <w:rPr>
      <w:rFonts w:ascii="Linux Biolinum O" w:hAnsi="Linux Biolinum O" w:eastAsia="Times New Roman" w:cs="Linux Biolinum O"/>
      <w:b/>
      <w:bCs/>
      <w:sz w:val="24"/>
      <w:szCs w:val="20"/>
    </w:rPr>
  </w:style>
  <w:style w:type="character" w:styleId="AckHeadChar" w:customStyle="1">
    <w:name w:val="AckHead Char"/>
    <w:link w:val="AckHead"/>
    <w:locked/>
    <w:rsid w:val="005B434B"/>
    <w:rPr>
      <w:rFonts w:ascii="Linux Biolinum O" w:hAnsi="Linux Biolinum O" w:eastAsia="Cambria" w:cs="Linux Biolinum O"/>
      <w:b/>
      <w:sz w:val="18"/>
      <w:lang w:eastAsia="ja-JP"/>
    </w:rPr>
  </w:style>
  <w:style w:type="paragraph" w:styleId="AckHead" w:customStyle="1">
    <w:name w:val="AckHead"/>
    <w:next w:val="AckPara"/>
    <w:link w:val="AckHeadChar"/>
    <w:rsid w:val="005B434B"/>
    <w:pPr>
      <w:keepNext/>
      <w:spacing w:before="240" w:after="60" w:line="225" w:lineRule="atLeast"/>
    </w:pPr>
    <w:rPr>
      <w:rFonts w:ascii="Linux Biolinum O" w:hAnsi="Linux Biolinum O" w:eastAsia="Cambria" w:cs="Linux Biolinum O"/>
      <w:b/>
      <w:sz w:val="18"/>
      <w:lang w:eastAsia="ja-JP"/>
    </w:rPr>
  </w:style>
  <w:style w:type="paragraph" w:styleId="AckPara" w:customStyle="1">
    <w:name w:val="AckPara"/>
    <w:basedOn w:val="Normal"/>
    <w:next w:val="ParaContinue"/>
    <w:rsid w:val="005B434B"/>
    <w:pPr>
      <w:spacing w:after="0" w:line="270" w:lineRule="atLeast"/>
      <w:jc w:val="both"/>
    </w:pPr>
    <w:rPr>
      <w:rFonts w:ascii="Linux Libertine O" w:hAnsi="Linux Libertine O" w:eastAsia="Cambria" w:cs="Linux Libertine O"/>
      <w:sz w:val="18"/>
      <w:lang w:eastAsia="it-IT"/>
    </w:rPr>
  </w:style>
  <w:style w:type="paragraph" w:styleId="AppendixH1" w:customStyle="1">
    <w:name w:val="AppendixH1"/>
    <w:next w:val="Para"/>
    <w:rsid w:val="005B434B"/>
    <w:pPr>
      <w:keepNext/>
      <w:tabs>
        <w:tab w:val="left" w:pos="240"/>
      </w:tabs>
      <w:spacing w:before="320" w:after="60" w:line="225" w:lineRule="atLeast"/>
    </w:pPr>
    <w:rPr>
      <w:rFonts w:ascii="Linux Biolinum O" w:hAnsi="Linux Biolinum O" w:eastAsia="Times New Roman" w:cs="Linux Biolinum O"/>
      <w:b/>
      <w:caps/>
      <w:sz w:val="18"/>
      <w:szCs w:val="20"/>
    </w:rPr>
  </w:style>
  <w:style w:type="paragraph" w:styleId="AppendixH2" w:customStyle="1">
    <w:name w:val="AppendixH2"/>
    <w:next w:val="Para"/>
    <w:rsid w:val="005B434B"/>
    <w:pPr>
      <w:keepNext/>
      <w:autoSpaceDE w:val="0"/>
      <w:autoSpaceDN w:val="0"/>
      <w:adjustRightInd w:val="0"/>
      <w:spacing w:before="240" w:after="60" w:line="225" w:lineRule="atLeast"/>
    </w:pPr>
    <w:rPr>
      <w:rFonts w:ascii="Linux Biolinum O" w:hAnsi="Linux Biolinum O" w:eastAsia="Cambria" w:cs="Linux Biolinum O"/>
      <w:b/>
      <w:sz w:val="18"/>
      <w:szCs w:val="24"/>
    </w:rPr>
  </w:style>
  <w:style w:type="paragraph" w:styleId="AppendixH3" w:customStyle="1">
    <w:name w:val="AppendixH3"/>
    <w:next w:val="Para"/>
    <w:rsid w:val="005B434B"/>
    <w:pPr>
      <w:keepNext/>
      <w:autoSpaceDE w:val="0"/>
      <w:autoSpaceDN w:val="0"/>
      <w:adjustRightInd w:val="0"/>
      <w:spacing w:before="240" w:after="0" w:line="225" w:lineRule="atLeast"/>
    </w:pPr>
    <w:rPr>
      <w:rFonts w:ascii="Linux Biolinum O" w:hAnsi="Linux Biolinum O" w:eastAsia="Cambria" w:cs="Linux Biolinum O"/>
      <w:i/>
      <w:sz w:val="18"/>
      <w:szCs w:val="24"/>
    </w:rPr>
  </w:style>
  <w:style w:type="paragraph" w:styleId="AuthNotes" w:customStyle="1">
    <w:name w:val="AuthNotes"/>
    <w:rsid w:val="005B434B"/>
    <w:pPr>
      <w:spacing w:after="0" w:line="140" w:lineRule="atLeast"/>
      <w:jc w:val="both"/>
    </w:pPr>
    <w:rPr>
      <w:rFonts w:ascii="Linux Libertine O" w:hAnsi="Linux Libertine O" w:eastAsia="Cambria" w:cs="Linux Libertine O"/>
      <w:sz w:val="14"/>
    </w:rPr>
  </w:style>
  <w:style w:type="character" w:styleId="AuthorsChar" w:customStyle="1">
    <w:name w:val="Authors Char"/>
    <w:link w:val="Authors"/>
    <w:locked/>
    <w:rsid w:val="005B434B"/>
    <w:rPr>
      <w:rFonts w:ascii="Linux Biolinum O" w:hAnsi="Linux Biolinum O" w:eastAsia="Cambria" w:cs="Linux Biolinum O"/>
      <w:caps/>
      <w:lang w:eastAsia="ja-JP"/>
    </w:rPr>
  </w:style>
  <w:style w:type="paragraph" w:styleId="Authors" w:customStyle="1">
    <w:name w:val="Authors"/>
    <w:link w:val="AuthorsChar"/>
    <w:rsid w:val="005B434B"/>
    <w:pPr>
      <w:spacing w:before="60" w:after="0" w:line="320" w:lineRule="atLeast"/>
    </w:pPr>
    <w:rPr>
      <w:rFonts w:ascii="Linux Biolinum O" w:hAnsi="Linux Biolinum O" w:eastAsia="Cambria" w:cs="Linux Biolinum O"/>
      <w:caps/>
      <w:lang w:eastAsia="ja-JP"/>
    </w:rPr>
  </w:style>
  <w:style w:type="character" w:styleId="DisplayFormulaChar" w:customStyle="1">
    <w:name w:val="DisplayFormula Char"/>
    <w:link w:val="DisplayFormula"/>
    <w:locked/>
    <w:rsid w:val="005B434B"/>
    <w:rPr>
      <w:rFonts w:ascii="Linux Libertine O" w:hAnsi="Linux Libertine O" w:eastAsia="Cambria" w:cs="Linux Libertine O"/>
      <w:sz w:val="18"/>
      <w:lang w:eastAsia="ja-JP"/>
    </w:rPr>
  </w:style>
  <w:style w:type="paragraph" w:styleId="DisplayFormula" w:customStyle="1">
    <w:name w:val="DisplayFormula"/>
    <w:link w:val="DisplayFormulaChar"/>
    <w:rsid w:val="005B434B"/>
    <w:pPr>
      <w:spacing w:before="120" w:after="180" w:line="270" w:lineRule="atLeast"/>
      <w:jc w:val="center"/>
    </w:pPr>
    <w:rPr>
      <w:rFonts w:ascii="Linux Libertine O" w:hAnsi="Linux Libertine O" w:eastAsia="Cambria" w:cs="Linux Libertine O"/>
      <w:sz w:val="18"/>
      <w:lang w:eastAsia="ja-JP"/>
    </w:rPr>
  </w:style>
  <w:style w:type="paragraph" w:styleId="KeyWordHead" w:customStyle="1">
    <w:name w:val="KeyWordHead"/>
    <w:link w:val="KeyWordHeadchar"/>
    <w:rsid w:val="005B434B"/>
    <w:pPr>
      <w:spacing w:before="140" w:after="0" w:line="240" w:lineRule="atLeast"/>
    </w:pPr>
    <w:rPr>
      <w:rFonts w:ascii="Linux Libertine O" w:hAnsi="Linux Libertine O" w:eastAsia="Cambria" w:cs="Linux Libertine O"/>
      <w:sz w:val="16"/>
    </w:rPr>
  </w:style>
  <w:style w:type="paragraph" w:styleId="KeyWords" w:customStyle="1">
    <w:name w:val="KeyWords"/>
    <w:basedOn w:val="Normal"/>
    <w:rsid w:val="005B434B"/>
    <w:pPr>
      <w:spacing w:before="140" w:after="0" w:line="270" w:lineRule="atLeast"/>
      <w:jc w:val="both"/>
    </w:pPr>
    <w:rPr>
      <w:rFonts w:ascii="Linux Libertine O" w:hAnsi="Linux Libertine O" w:eastAsia="Cambria" w:cs="Linux Libertine O"/>
      <w:sz w:val="18"/>
      <w:szCs w:val="24"/>
    </w:rPr>
  </w:style>
  <w:style w:type="paragraph" w:styleId="ReferenceHead" w:customStyle="1">
    <w:name w:val="ReferenceHead"/>
    <w:next w:val="AckPara"/>
    <w:rsid w:val="005B434B"/>
    <w:pPr>
      <w:keepNext/>
      <w:spacing w:before="300" w:after="60" w:line="225" w:lineRule="atLeast"/>
    </w:pPr>
    <w:rPr>
      <w:rFonts w:ascii="Linux Biolinum O" w:hAnsi="Linux Biolinum O" w:eastAsia="Cambria" w:cs="Linux Biolinum O"/>
      <w:b/>
      <w:sz w:val="18"/>
    </w:rPr>
  </w:style>
  <w:style w:type="paragraph" w:styleId="Statements" w:customStyle="1">
    <w:name w:val="Statements"/>
    <w:basedOn w:val="Normal"/>
    <w:rsid w:val="005B434B"/>
    <w:pPr>
      <w:spacing w:before="120" w:after="120" w:line="225" w:lineRule="atLeast"/>
      <w:ind w:firstLine="240"/>
      <w:jc w:val="both"/>
    </w:pPr>
    <w:rPr>
      <w:rFonts w:ascii="Linux Libertine O" w:hAnsi="Linux Libertine O" w:eastAsia="Cambria" w:cs="Linux Libertine O"/>
      <w:i/>
      <w:sz w:val="18"/>
      <w:szCs w:val="24"/>
    </w:rPr>
  </w:style>
  <w:style w:type="character" w:styleId="TableCaptionChar" w:customStyle="1">
    <w:name w:val="TableCaption Char"/>
    <w:link w:val="TableCaption"/>
    <w:locked/>
    <w:rsid w:val="005B434B"/>
    <w:rPr>
      <w:rFonts w:ascii="Linux Biolinum O" w:hAnsi="Linux Biolinum O" w:eastAsia="Cambria" w:cs="Linux Biolinum O"/>
      <w:sz w:val="16"/>
      <w:szCs w:val="24"/>
      <w:lang w:eastAsia="ja-JP"/>
    </w:rPr>
  </w:style>
  <w:style w:type="paragraph" w:styleId="TableCaption" w:customStyle="1">
    <w:name w:val="TableCaption"/>
    <w:link w:val="TableCaptionChar"/>
    <w:autoRedefine/>
    <w:rsid w:val="005B434B"/>
    <w:pPr>
      <w:keepNext/>
      <w:spacing w:before="180" w:after="120" w:line="200" w:lineRule="atLeast"/>
      <w:jc w:val="center"/>
    </w:pPr>
    <w:rPr>
      <w:rFonts w:ascii="Linux Biolinum O" w:hAnsi="Linux Biolinum O" w:eastAsia="Cambria" w:cs="Linux Biolinum O"/>
      <w:sz w:val="16"/>
      <w:szCs w:val="24"/>
      <w:lang w:eastAsia="ja-JP"/>
    </w:rPr>
  </w:style>
  <w:style w:type="character" w:styleId="ACMRefHeadChar" w:customStyle="1">
    <w:name w:val="ACMRefHead Char"/>
    <w:basedOn w:val="TitledocumentChar"/>
    <w:link w:val="ACMRefHead"/>
    <w:rsid w:val="005B434B"/>
    <w:rPr>
      <w:rFonts w:ascii="Linux Libertine O" w:hAnsi="Linux Libertine O" w:eastAsia="Times New Roman" w:cs="Linux Libertine O"/>
      <w:b/>
      <w:bCs/>
      <w:sz w:val="16"/>
      <w:szCs w:val="20"/>
    </w:rPr>
  </w:style>
  <w:style w:type="character" w:styleId="DisplayFormulaUnnumChar" w:customStyle="1">
    <w:name w:val="DisplayFormulaUnnum Char"/>
    <w:link w:val="DisplayFormulaUnnum"/>
    <w:locked/>
    <w:rsid w:val="005B434B"/>
    <w:rPr>
      <w:rFonts w:ascii="Linux Libertine O" w:hAnsi="Linux Libertine O" w:eastAsia="Cambria" w:cs="Linux Libertine O"/>
      <w:sz w:val="18"/>
      <w:szCs w:val="24"/>
      <w:lang w:eastAsia="ja-JP"/>
    </w:rPr>
  </w:style>
  <w:style w:type="paragraph" w:styleId="DisplayFormulaUnnum" w:customStyle="1">
    <w:name w:val="DisplayFormulaUnnum"/>
    <w:basedOn w:val="Normal"/>
    <w:link w:val="DisplayFormulaUnnumChar"/>
    <w:rsid w:val="005B434B"/>
    <w:pPr>
      <w:spacing w:before="120" w:after="180" w:line="270" w:lineRule="atLeast"/>
      <w:jc w:val="center"/>
    </w:pPr>
    <w:rPr>
      <w:rFonts w:ascii="Linux Libertine O" w:hAnsi="Linux Libertine O" w:eastAsia="Cambria" w:cs="Linux Libertine O"/>
      <w:sz w:val="18"/>
      <w:szCs w:val="24"/>
      <w:lang w:eastAsia="ja-JP"/>
    </w:rPr>
  </w:style>
  <w:style w:type="character" w:styleId="ParaContinueChar" w:customStyle="1">
    <w:name w:val="ParaContinue Char"/>
    <w:link w:val="ParaContinue"/>
    <w:locked/>
    <w:rsid w:val="005B434B"/>
    <w:rPr>
      <w:rFonts w:ascii="Linux Libertine O" w:hAnsi="Linux Libertine O" w:cs="Linux Libertine O"/>
      <w:sz w:val="18"/>
      <w:szCs w:val="24"/>
      <w:lang w:eastAsia="ja-JP"/>
    </w:rPr>
  </w:style>
  <w:style w:type="paragraph" w:styleId="ParaContinue" w:customStyle="1">
    <w:name w:val="ParaContinue"/>
    <w:basedOn w:val="Normal"/>
    <w:link w:val="ParaContinueChar"/>
    <w:rsid w:val="005B434B"/>
    <w:pPr>
      <w:spacing w:after="0" w:line="270" w:lineRule="atLeast"/>
      <w:ind w:firstLine="240"/>
      <w:jc w:val="both"/>
    </w:pPr>
    <w:rPr>
      <w:rFonts w:ascii="Linux Libertine O" w:hAnsi="Linux Libertine O" w:cs="Linux Libertine O"/>
      <w:sz w:val="18"/>
      <w:szCs w:val="24"/>
      <w:lang w:eastAsia="ja-JP"/>
    </w:rPr>
  </w:style>
  <w:style w:type="paragraph" w:styleId="Bibentry" w:customStyle="1">
    <w:name w:val="Bib_entry"/>
    <w:basedOn w:val="Normal"/>
    <w:rsid w:val="005B434B"/>
    <w:pPr>
      <w:widowControl w:val="0"/>
      <w:numPr>
        <w:numId w:val="7"/>
      </w:numPr>
      <w:spacing w:after="60" w:line="168" w:lineRule="atLeast"/>
      <w:jc w:val="both"/>
    </w:pPr>
    <w:rPr>
      <w:rFonts w:ascii="Linux Libertine O" w:hAnsi="Linux Libertine O" w:eastAsia="Cambria" w:cs="Linux Libertine O"/>
      <w:sz w:val="14"/>
      <w:lang w:eastAsia="ja-JP"/>
    </w:rPr>
  </w:style>
  <w:style w:type="paragraph" w:styleId="Algorithm" w:customStyle="1">
    <w:name w:val="Algorithm"/>
    <w:basedOn w:val="Normal"/>
    <w:rsid w:val="005B434B"/>
    <w:pPr>
      <w:pBdr>
        <w:bottom w:val="single" w:color="auto" w:sz="4" w:space="3"/>
      </w:pBdr>
      <w:spacing w:after="60" w:line="216" w:lineRule="atLeast"/>
    </w:pPr>
    <w:rPr>
      <w:rFonts w:ascii="InconsolataN" w:hAnsi="InconsolataN" w:eastAsia="Cambria" w:cs="Linux Biolinum O"/>
      <w:sz w:val="18"/>
      <w:szCs w:val="24"/>
    </w:rPr>
  </w:style>
  <w:style w:type="paragraph" w:styleId="Extract" w:customStyle="1">
    <w:name w:val="Extract"/>
    <w:basedOn w:val="Normal"/>
    <w:rsid w:val="005B434B"/>
    <w:pPr>
      <w:spacing w:before="120" w:after="180" w:line="270" w:lineRule="atLeast"/>
      <w:ind w:left="360" w:right="360"/>
      <w:contextualSpacing/>
      <w:jc w:val="both"/>
    </w:pPr>
    <w:rPr>
      <w:rFonts w:ascii="Linux Libertine O" w:hAnsi="Linux Libertine O" w:eastAsia="Times New Roman" w:cs="Linux Libertine O"/>
      <w:sz w:val="18"/>
      <w:szCs w:val="20"/>
    </w:rPr>
  </w:style>
  <w:style w:type="paragraph" w:styleId="CCSHead" w:customStyle="1">
    <w:name w:val="CCSHead"/>
    <w:basedOn w:val="KeyWordHead"/>
    <w:link w:val="CCSHeadchar"/>
    <w:rsid w:val="005B434B"/>
    <w:pPr>
      <w:jc w:val="both"/>
    </w:pPr>
    <w:rPr>
      <w:b/>
    </w:rPr>
  </w:style>
  <w:style w:type="paragraph" w:styleId="CCSDescription" w:customStyle="1">
    <w:name w:val="CCSDescription"/>
    <w:basedOn w:val="KeyWords"/>
    <w:rsid w:val="005B434B"/>
    <w:rPr>
      <w:b/>
    </w:rPr>
  </w:style>
  <w:style w:type="paragraph" w:styleId="AlgorithmCaption" w:customStyle="1">
    <w:name w:val="AlgorithmCaption"/>
    <w:basedOn w:val="Normal"/>
    <w:rsid w:val="005B434B"/>
    <w:pPr>
      <w:keepNext/>
      <w:pBdr>
        <w:top w:val="single" w:color="auto" w:sz="4" w:space="2"/>
        <w:bottom w:val="single" w:color="auto" w:sz="4" w:space="2"/>
      </w:pBdr>
      <w:spacing w:before="300" w:after="120" w:line="200" w:lineRule="atLeast"/>
      <w:jc w:val="center"/>
    </w:pPr>
    <w:rPr>
      <w:rFonts w:ascii="Linux Biolinum O" w:hAnsi="Linux Biolinum O" w:eastAsia="Cambria" w:cs="Linux Biolinum O"/>
      <w:sz w:val="16"/>
      <w:szCs w:val="24"/>
    </w:rPr>
  </w:style>
  <w:style w:type="character" w:styleId="GrantNumber" w:customStyle="1">
    <w:name w:val="GrantNumber"/>
    <w:rsid w:val="005B434B"/>
    <w:rPr>
      <w:rFonts w:hint="default" w:ascii="Linux Libertine O" w:hAnsi="Linux Libertine O" w:cs="Linux Libertine O"/>
      <w:color w:val="9900FF"/>
    </w:rPr>
  </w:style>
  <w:style w:type="paragraph" w:styleId="Footer">
    <w:name w:val="footer"/>
    <w:basedOn w:val="Normal"/>
    <w:link w:val="FooterChar"/>
    <w:uiPriority w:val="99"/>
    <w:unhideWhenUsed/>
    <w:rsid w:val="005B434B"/>
    <w:pPr>
      <w:tabs>
        <w:tab w:val="center" w:pos="4320"/>
        <w:tab w:val="right" w:pos="8640"/>
      </w:tabs>
      <w:spacing w:after="0" w:line="240" w:lineRule="auto"/>
    </w:pPr>
    <w:rPr>
      <w:rFonts w:ascii="Linux Libertine O" w:hAnsi="Linux Libertine O" w:eastAsia="MS Mincho" w:cs="Linux Libertine O"/>
      <w:sz w:val="18"/>
      <w:szCs w:val="24"/>
      <w:lang w:eastAsia="ja-JP"/>
    </w:rPr>
  </w:style>
  <w:style w:type="character" w:styleId="FooterChar" w:customStyle="1">
    <w:name w:val="Footer Char"/>
    <w:basedOn w:val="DefaultParagraphFont"/>
    <w:link w:val="Footer"/>
    <w:uiPriority w:val="99"/>
    <w:rsid w:val="005B434B"/>
    <w:rPr>
      <w:rFonts w:ascii="Linux Libertine O" w:hAnsi="Linux Libertine O" w:eastAsia="MS Mincho" w:cs="Linux Libertine O"/>
      <w:sz w:val="18"/>
      <w:szCs w:val="24"/>
      <w:lang w:eastAsia="ja-JP"/>
    </w:rPr>
  </w:style>
  <w:style w:type="numbering" w:styleId="111111">
    <w:name w:val="Outline List 2"/>
    <w:basedOn w:val="NoList"/>
    <w:uiPriority w:val="99"/>
    <w:semiHidden/>
    <w:unhideWhenUsed/>
    <w:rsid w:val="005B434B"/>
    <w:pPr>
      <w:numPr>
        <w:numId w:val="7"/>
      </w:numPr>
    </w:pPr>
  </w:style>
  <w:style w:type="table" w:styleId="TableGrid">
    <w:name w:val="Table Grid"/>
    <w:basedOn w:val="TableNormal"/>
    <w:uiPriority w:val="59"/>
    <w:rsid w:val="005B434B"/>
    <w:pPr>
      <w:spacing w:after="0" w:line="240" w:lineRule="auto"/>
    </w:pPr>
    <w:rPr>
      <w:rFonts w:ascii="Cambria" w:hAnsi="Cambria" w:eastAsia="MS Mincho" w:cs="Times New Roman"/>
      <w:sz w:val="20"/>
      <w:szCs w:val="20"/>
    </w:rPr>
    <w:tblPr/>
  </w:style>
  <w:style w:type="paragraph" w:styleId="ACMRef" w:customStyle="1">
    <w:name w:val="ACMRef"/>
    <w:basedOn w:val="Titledocument"/>
    <w:link w:val="ACMRefChar"/>
    <w:rsid w:val="005B434B"/>
    <w:pPr>
      <w:spacing w:before="20" w:line="240" w:lineRule="atLeast"/>
      <w:jc w:val="both"/>
    </w:pPr>
    <w:rPr>
      <w:rFonts w:ascii="Linux Libertine O" w:hAnsi="Linux Libertine O" w:cs="Linux Libertine O"/>
      <w:b w:val="0"/>
      <w:sz w:val="16"/>
    </w:rPr>
  </w:style>
  <w:style w:type="character" w:styleId="ACMRefChar" w:customStyle="1">
    <w:name w:val="ACMRef Char"/>
    <w:basedOn w:val="TitledocumentChar"/>
    <w:link w:val="ACMRef"/>
    <w:rsid w:val="005B434B"/>
    <w:rPr>
      <w:rFonts w:ascii="Linux Libertine O" w:hAnsi="Linux Libertine O" w:eastAsia="Times New Roman" w:cs="Linux Libertine O"/>
      <w:b w:val="0"/>
      <w:bCs/>
      <w:sz w:val="16"/>
      <w:szCs w:val="20"/>
    </w:rPr>
  </w:style>
  <w:style w:type="character" w:styleId="CCSHeadchar" w:customStyle="1">
    <w:name w:val="CCSHead char"/>
    <w:basedOn w:val="DefaultParagraphFont"/>
    <w:link w:val="CCSHead"/>
    <w:rsid w:val="005B434B"/>
    <w:rPr>
      <w:rFonts w:ascii="Linux Libertine O" w:hAnsi="Linux Libertine O" w:eastAsia="Cambria" w:cs="Linux Libertine O"/>
      <w:b/>
      <w:sz w:val="16"/>
    </w:rPr>
  </w:style>
  <w:style w:type="character" w:styleId="KeyWordHeadchar" w:customStyle="1">
    <w:name w:val="KeyWordHead char"/>
    <w:basedOn w:val="DefaultParagraphFont"/>
    <w:link w:val="KeyWordHead"/>
    <w:rsid w:val="005B434B"/>
    <w:rPr>
      <w:rFonts w:ascii="Linux Libertine O" w:hAnsi="Linux Libertine O" w:eastAsia="Cambria" w:cs="Linux Libertine O"/>
      <w:sz w:val="16"/>
    </w:rPr>
  </w:style>
  <w:style w:type="paragraph" w:styleId="TableCell" w:customStyle="1">
    <w:name w:val="TableCell"/>
    <w:basedOn w:val="Para"/>
    <w:rsid w:val="005B434B"/>
    <w:pPr>
      <w:spacing w:line="220" w:lineRule="atLeast"/>
    </w:pPr>
    <w:rPr>
      <w:sz w:val="16"/>
      <w:szCs w:val="16"/>
      <w:lang w:eastAsia="en-US"/>
    </w:rPr>
  </w:style>
  <w:style w:type="character" w:styleId="Head3oldChar" w:customStyle="1">
    <w:name w:val="Head3old Char"/>
    <w:basedOn w:val="DefaultParagraphFont"/>
    <w:link w:val="Head3old"/>
    <w:rsid w:val="005B434B"/>
    <w:rPr>
      <w:rFonts w:ascii="Linux Biolinum O" w:hAnsi="Linux Biolinum O" w:eastAsia="MS Mincho" w:cs="Linux Biolinum O"/>
      <w:b/>
      <w:i/>
      <w:sz w:val="18"/>
      <w:szCs w:val="20"/>
    </w:rPr>
  </w:style>
  <w:style w:type="paragraph" w:styleId="Head3" w:customStyle="1">
    <w:name w:val="Head3"/>
    <w:basedOn w:val="Titledocument"/>
    <w:next w:val="Para"/>
    <w:link w:val="Head3Char"/>
    <w:qFormat/>
    <w:rsid w:val="005B434B"/>
    <w:pPr>
      <w:keepNext/>
      <w:numPr>
        <w:ilvl w:val="2"/>
        <w:numId w:val="18"/>
      </w:numPr>
      <w:tabs>
        <w:tab w:val="left" w:pos="540"/>
      </w:tabs>
      <w:overflowPunct w:val="0"/>
      <w:spacing w:before="240" w:after="60" w:line="225" w:lineRule="atLeast"/>
      <w:jc w:val="both"/>
      <w:outlineLvl w:val="2"/>
    </w:pPr>
    <w:rPr>
      <w:b w:val="0"/>
      <w:i/>
      <w:sz w:val="18"/>
    </w:rPr>
  </w:style>
  <w:style w:type="character" w:styleId="Parachar" w:customStyle="1">
    <w:name w:val="Para char"/>
    <w:basedOn w:val="DefaultParagraphFont"/>
    <w:rsid w:val="005B434B"/>
    <w:rPr>
      <w:rFonts w:ascii="Linux Libertine O" w:hAnsi="Linux Libertine O" w:cs="Linux Libertine O"/>
      <w:b w:val="0"/>
      <w:i/>
      <w:sz w:val="18"/>
      <w:lang w:eastAsia="ja-JP"/>
    </w:rPr>
  </w:style>
  <w:style w:type="character" w:styleId="Head3Char" w:customStyle="1">
    <w:name w:val="Head3 Char"/>
    <w:basedOn w:val="TitledocumentChar"/>
    <w:link w:val="Head3"/>
    <w:rsid w:val="005B434B"/>
    <w:rPr>
      <w:rFonts w:ascii="Linux Biolinum O" w:hAnsi="Linux Biolinum O" w:eastAsia="Times New Roman" w:cs="Linux Biolinum O"/>
      <w:b w:val="0"/>
      <w:bCs/>
      <w:i/>
      <w:sz w:val="18"/>
      <w:szCs w:val="20"/>
    </w:rPr>
  </w:style>
  <w:style w:type="character" w:styleId="GrantSponsor" w:customStyle="1">
    <w:name w:val="GrantSponsor"/>
    <w:rsid w:val="005B434B"/>
    <w:rPr>
      <w:rFonts w:hint="default" w:ascii="Linux Libertine O" w:hAnsi="Linux Libertine O" w:cs="Linux Libertine O"/>
      <w:color w:val="666699"/>
    </w:rPr>
  </w:style>
  <w:style w:type="paragraph" w:styleId="PostHeadPara" w:customStyle="1">
    <w:name w:val="PostHeadPara"/>
    <w:basedOn w:val="Para"/>
    <w:qFormat/>
    <w:rsid w:val="005B434B"/>
    <w:pPr>
      <w:ind w:firstLine="0"/>
    </w:pPr>
    <w:rPr>
      <w:lang w:eastAsia="en-US"/>
    </w:rPr>
  </w:style>
  <w:style w:type="character" w:styleId="Heading1Char" w:customStyle="1">
    <w:name w:val="Heading 1 Char"/>
    <w:basedOn w:val="DefaultParagraphFont"/>
    <w:link w:val="Heading1"/>
    <w:uiPriority w:val="9"/>
    <w:rsid w:val="005B434B"/>
    <w:rPr>
      <w:rFonts w:asciiTheme="majorHAnsi" w:hAnsiTheme="majorHAnsi" w:eastAsiaTheme="majorEastAsia" w:cstheme="majorBidi"/>
      <w:color w:val="2E74B5" w:themeColor="accent1" w:themeShade="BF"/>
      <w:sz w:val="32"/>
      <w:szCs w:val="32"/>
    </w:rPr>
  </w:style>
  <w:style w:type="character" w:styleId="Heading2Char" w:customStyle="1">
    <w:name w:val="Heading 2 Char"/>
    <w:basedOn w:val="DefaultParagraphFont"/>
    <w:link w:val="Heading2"/>
    <w:uiPriority w:val="9"/>
    <w:semiHidden/>
    <w:rsid w:val="005B434B"/>
    <w:rPr>
      <w:rFonts w:asciiTheme="majorHAnsi" w:hAnsiTheme="majorHAnsi" w:eastAsiaTheme="majorEastAsia" w:cstheme="majorBidi"/>
      <w:color w:val="2E74B5" w:themeColor="accent1" w:themeShade="BF"/>
      <w:sz w:val="26"/>
      <w:szCs w:val="26"/>
    </w:rPr>
  </w:style>
  <w:style w:type="character" w:styleId="In-textcode" w:customStyle="1">
    <w:name w:val="In-text code"/>
    <w:basedOn w:val="DefaultParagraphFont"/>
    <w:uiPriority w:val="1"/>
    <w:qFormat/>
    <w:rsid w:val="003A253B"/>
    <w:rPr>
      <w:rFonts w:ascii="Courier New" w:hAnsi="Courier New"/>
    </w:rPr>
  </w:style>
  <w:style w:type="paragraph" w:styleId="ShortTitle" w:customStyle="1">
    <w:name w:val="Short Title"/>
    <w:basedOn w:val="Titledocument"/>
    <w:qFormat/>
    <w:rsid w:val="000F4E3C"/>
    <w:rPr>
      <w:rFonts w:ascii="Linux Libertine" w:hAnsi="Linux Libertine"/>
      <w:b w:val="0"/>
      <w:sz w:val="20"/>
    </w:rPr>
  </w:style>
  <w:style w:type="paragraph" w:styleId="ComputerCode" w:customStyle="1">
    <w:name w:val="ComputerCode"/>
    <w:basedOn w:val="Normal"/>
    <w:qFormat/>
    <w:rsid w:val="00A6011A"/>
    <w:pPr>
      <w:spacing w:before="60" w:after="60" w:line="360" w:lineRule="auto"/>
      <w:jc w:val="both"/>
    </w:pPr>
    <w:rPr>
      <w:rFonts w:ascii="Courier New" w:hAnsi="Courier New" w:cs="Linux Libertine"/>
      <w:sz w:val="16"/>
      <w14:ligatures w14:val="standard"/>
    </w:rPr>
  </w:style>
  <w:style w:type="paragraph" w:styleId="Head4" w:customStyle="1">
    <w:name w:val="Head4"/>
    <w:autoRedefine/>
    <w:qFormat/>
    <w:rsid w:val="00A6011A"/>
    <w:pPr>
      <w:keepNext/>
      <w:numPr>
        <w:ilvl w:val="3"/>
        <w:numId w:val="18"/>
      </w:numPr>
      <w:spacing w:before="60" w:after="140" w:line="240" w:lineRule="auto"/>
    </w:pPr>
    <w:rPr>
      <w:rFonts w:ascii="Linux Biolinum" w:hAnsi="Linux Biolinum" w:eastAsia="Times New Roman" w:cs="Linux Biolinum"/>
      <w:i/>
      <w:sz w:val="24"/>
      <w:szCs w:val="20"/>
    </w:rPr>
  </w:style>
  <w:style w:type="character" w:styleId="TableFootnoteChar" w:customStyle="1">
    <w:name w:val="TableFootnote Char"/>
    <w:link w:val="TableFootnote"/>
    <w:locked/>
    <w:rsid w:val="005C3913"/>
    <w:rPr>
      <w:rFonts w:eastAsia="Cambria"/>
    </w:rPr>
  </w:style>
  <w:style w:type="paragraph" w:styleId="TableFootnote" w:customStyle="1">
    <w:name w:val="TableFootnote"/>
    <w:basedOn w:val="Normal"/>
    <w:link w:val="TableFootnoteChar"/>
    <w:rsid w:val="005C3913"/>
    <w:pPr>
      <w:spacing w:after="200" w:line="240" w:lineRule="auto"/>
    </w:pPr>
    <w:rPr>
      <w:rFonts w:eastAsia="Cambria"/>
    </w:rPr>
  </w:style>
  <w:style w:type="paragraph" w:styleId="Header">
    <w:name w:val="header"/>
    <w:basedOn w:val="Normal"/>
    <w:link w:val="HeaderChar"/>
    <w:uiPriority w:val="99"/>
    <w:semiHidden/>
    <w:unhideWhenUsed/>
    <w:rsid w:val="0032246D"/>
    <w:pPr>
      <w:tabs>
        <w:tab w:val="center" w:pos="4680"/>
        <w:tab w:val="right" w:pos="9360"/>
      </w:tabs>
      <w:spacing w:after="0" w:line="240" w:lineRule="auto"/>
    </w:pPr>
  </w:style>
  <w:style w:type="character" w:styleId="HeaderChar" w:customStyle="1">
    <w:name w:val="Header Char"/>
    <w:basedOn w:val="DefaultParagraphFont"/>
    <w:link w:val="Header"/>
    <w:uiPriority w:val="99"/>
    <w:semiHidden/>
    <w:rsid w:val="0032246D"/>
  </w:style>
  <w:style w:type="paragraph" w:styleId="Revision">
    <w:name w:val="Revision"/>
    <w:hidden/>
    <w:uiPriority w:val="99"/>
    <w:semiHidden/>
    <w:rsid w:val="00E80F30"/>
    <w:pPr>
      <w:spacing w:after="0" w:line="240" w:lineRule="auto"/>
    </w:pPr>
  </w:style>
  <w:style w:type="character" w:styleId="CommentReference">
    <w:name w:val="annotation reference"/>
    <w:basedOn w:val="DefaultParagraphFont"/>
    <w:uiPriority w:val="99"/>
    <w:semiHidden/>
    <w:unhideWhenUsed/>
    <w:rsid w:val="00B6027F"/>
    <w:rPr>
      <w:sz w:val="16"/>
      <w:szCs w:val="16"/>
    </w:rPr>
  </w:style>
  <w:style w:type="paragraph" w:styleId="CommentText">
    <w:name w:val="annotation text"/>
    <w:basedOn w:val="Normal"/>
    <w:link w:val="CommentTextChar"/>
    <w:uiPriority w:val="99"/>
    <w:unhideWhenUsed/>
    <w:rsid w:val="00B6027F"/>
    <w:pPr>
      <w:spacing w:line="240" w:lineRule="auto"/>
    </w:pPr>
    <w:rPr>
      <w:sz w:val="20"/>
      <w:szCs w:val="20"/>
    </w:rPr>
  </w:style>
  <w:style w:type="character" w:styleId="CommentTextChar" w:customStyle="1">
    <w:name w:val="Comment Text Char"/>
    <w:basedOn w:val="DefaultParagraphFont"/>
    <w:link w:val="CommentText"/>
    <w:uiPriority w:val="99"/>
    <w:rsid w:val="00B6027F"/>
    <w:rPr>
      <w:sz w:val="20"/>
      <w:szCs w:val="20"/>
    </w:rPr>
  </w:style>
  <w:style w:type="paragraph" w:styleId="CommentSubject">
    <w:name w:val="annotation subject"/>
    <w:basedOn w:val="CommentText"/>
    <w:next w:val="CommentText"/>
    <w:link w:val="CommentSubjectChar"/>
    <w:uiPriority w:val="99"/>
    <w:semiHidden/>
    <w:unhideWhenUsed/>
    <w:rsid w:val="00B6027F"/>
    <w:rPr>
      <w:b/>
      <w:bCs/>
    </w:rPr>
  </w:style>
  <w:style w:type="character" w:styleId="CommentSubjectChar" w:customStyle="1">
    <w:name w:val="Comment Subject Char"/>
    <w:basedOn w:val="CommentTextChar"/>
    <w:link w:val="CommentSubject"/>
    <w:uiPriority w:val="99"/>
    <w:semiHidden/>
    <w:rsid w:val="00B6027F"/>
    <w:rPr>
      <w:b/>
      <w:bCs/>
      <w:sz w:val="20"/>
      <w:szCs w:val="20"/>
    </w:rPr>
  </w:style>
  <w:style w:type="paragraph" w:styleId="NoSpacing">
    <w:uiPriority w:val="1"/>
    <w:name w:val="No Spacing"/>
    <w:qFormat/>
    <w:rsid w:val="475CA3D4"/>
    <w:pPr>
      <w:spacing w:after="0"/>
    </w:pPr>
  </w:style>
  <w:style w:type="paragraph" w:styleId="FootnoteText">
    <w:uiPriority w:val="99"/>
    <w:name w:val="footnote text"/>
    <w:basedOn w:val="Normal"/>
    <w:semiHidden/>
    <w:unhideWhenUsed/>
    <w:rsid w:val="475CA3D4"/>
    <w:rPr>
      <w:sz w:val="20"/>
      <w:szCs w:val="20"/>
    </w:rPr>
    <w:pPr>
      <w:spacing w:after="0" w:line="240" w:lineRule="auto"/>
    </w:pPr>
  </w:style>
  <w:style w:type="character" w:styleId="FootnoteReference">
    <w:uiPriority w:val="99"/>
    <w:name w:val="footnote reference"/>
    <w:basedOn w:val="DefaultParagraphFont"/>
    <w:semiHidden/>
    <w:unhideWhenUsed/>
    <w:rsid w:val="475CA3D4"/>
    <w:rPr>
      <w:vertAlign w:val="superscript"/>
    </w:rPr>
  </w:style>
  <w:style w:type="paragraph" w:styleId="EndnoteText">
    <w:uiPriority w:val="99"/>
    <w:name w:val="endnote text"/>
    <w:basedOn w:val="Normal"/>
    <w:semiHidden/>
    <w:unhideWhenUsed/>
    <w:rsid w:val="37E18BDA"/>
    <w:rPr>
      <w:sz w:val="20"/>
      <w:szCs w:val="20"/>
    </w:rPr>
    <w:pPr>
      <w:spacing w:after="0" w:line="240" w:lineRule="auto"/>
    </w:pPr>
  </w:style>
  <w:style w:type="character" w:styleId="EndnoteReference">
    <w:uiPriority w:val="99"/>
    <w:name w:val="endnote reference"/>
    <w:basedOn w:val="DefaultParagraphFont"/>
    <w:semiHidden/>
    <w:unhideWhenUsed/>
    <w:rsid w:val="37E18BD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7812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microsoft.com/office/2016/09/relationships/commentsIds" Target="commentsIds.xml" Id="rId13" /><Relationship Type="http://schemas.openxmlformats.org/officeDocument/2006/relationships/theme" Target="theme/theme1.xml" Id="rId39" /><Relationship Type="http://schemas.openxmlformats.org/officeDocument/2006/relationships/settings" Target="settings.xml" Id="rId7" /><Relationship Type="http://schemas.microsoft.com/office/2011/relationships/commentsExtended" Target="commentsExtended.xml" Id="rId12" /><Relationship Type="http://schemas.microsoft.com/office/2011/relationships/people" Target="people.xml" Id="rId38" /><Relationship Type="http://schemas.openxmlformats.org/officeDocument/2006/relationships/customXml" Target="../customXml/item2.xml" Id="rId2" /><Relationship Type="http://schemas.openxmlformats.org/officeDocument/2006/relationships/image" Target="media/image2.png" Id="rId16" /><Relationship Type="http://schemas.openxmlformats.org/officeDocument/2006/relationships/image" Target="media/image15.png"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comments" Target="comments.xml" Id="rId11" /><Relationship Type="http://schemas.openxmlformats.org/officeDocument/2006/relationships/image" Target="media/image18.png" Id="rId32" /><Relationship Type="http://schemas.openxmlformats.org/officeDocument/2006/relationships/fontTable" Target="fontTable.xml" Id="rId37" /><Relationship Type="http://schemas.openxmlformats.org/officeDocument/2006/relationships/numbering" Target="numbering.xml" Id="rId5" /><Relationship Type="http://schemas.openxmlformats.org/officeDocument/2006/relationships/image" Target="media/image1.png" Id="rId15" /><Relationship Type="http://schemas.openxmlformats.org/officeDocument/2006/relationships/image" Target="media/image14.png" Id="rId28" /><Relationship Type="http://schemas.openxmlformats.org/officeDocument/2006/relationships/footer" Target="footer2.xml" Id="rId36" /><Relationship Type="http://schemas.openxmlformats.org/officeDocument/2006/relationships/endnotes" Target="endnotes.xml" Id="rId10" /><Relationship Type="http://schemas.openxmlformats.org/officeDocument/2006/relationships/customXml" Target="../customXml/item4.xml" Id="rId4" /><Relationship Type="http://schemas.openxmlformats.org/officeDocument/2006/relationships/footnotes" Target="footnotes.xml" Id="rId9" /><Relationship Type="http://schemas.microsoft.com/office/2018/08/relationships/commentsExtensible" Target="commentsExtensible.xml" Id="rId14" /><Relationship Type="http://schemas.openxmlformats.org/officeDocument/2006/relationships/image" Target="media/image16.png" Id="rId30" /><Relationship Type="http://schemas.openxmlformats.org/officeDocument/2006/relationships/footer" Target="footer1.xml" Id="rId35"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image" Target="/media/image15.png" Id="rId750178807" /><Relationship Type="http://schemas.openxmlformats.org/officeDocument/2006/relationships/image" Target="/media/image16.png" Id="rId595271942"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6F6E7D0-1C4A-4CB3-B423-6D6BE42866CA}">
  <we:reference id="WA104382081" version="1.55.1.0" store="Omex" storeType="OMEX"/>
  <we:alternateReferences>
    <we:reference id="WA104382081" version="1.55.1.0" store=""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0e5d8719-61e0-40ba-8eb4-066f88596674">
      <Terms xmlns="http://schemas.microsoft.com/office/infopath/2007/PartnerControls"/>
    </lcf76f155ced4ddcb4097134ff3c332f>
    <TaxCatchAll xmlns="704b1e85-794c-4f49-99d9-8c0a354e0e8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เอกสาร" ma:contentTypeID="0x0101006ABC1DE87B22294997526359A4B0E293" ma:contentTypeVersion="12" ma:contentTypeDescription="สร้างเอกสารใหม่" ma:contentTypeScope="" ma:versionID="4c98f3ccb6c3d5a8047f7ed8a9020a6b">
  <xsd:schema xmlns:xsd="http://www.w3.org/2001/XMLSchema" xmlns:xs="http://www.w3.org/2001/XMLSchema" xmlns:p="http://schemas.microsoft.com/office/2006/metadata/properties" xmlns:ns2="0e5d8719-61e0-40ba-8eb4-066f88596674" xmlns:ns3="704b1e85-794c-4f49-99d9-8c0a354e0e84" targetNamespace="http://schemas.microsoft.com/office/2006/metadata/properties" ma:root="true" ma:fieldsID="8ee074959cf96c5ac24ae6e23e23abcc" ns2:_="" ns3:_="">
    <xsd:import namespace="0e5d8719-61e0-40ba-8eb4-066f88596674"/>
    <xsd:import namespace="704b1e85-794c-4f49-99d9-8c0a354e0e8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5d8719-61e0-40ba-8eb4-066f885966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แท็กรูป" ma:readOnly="false" ma:fieldId="{5cf76f15-5ced-4ddc-b409-7134ff3c332f}" ma:taxonomyMulti="true" ma:sspId="b873d59d-f2b0-4428-ba05-3526eb0f4ef4"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BillingMetadata" ma:index="19"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04b1e85-794c-4f49-99d9-8c0a354e0e84"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4244e13a-844f-4fed-a6f4-4c0d57e56c5b}" ma:internalName="TaxCatchAll" ma:showField="CatchAllData" ma:web="704b1e85-794c-4f49-99d9-8c0a354e0e8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ชนิดเนื้อหา"/>
        <xsd:element ref="dc:title" minOccurs="0" maxOccurs="1" ma:index="4" ma:displayName="ชื่อเรื่อง"/>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6DEE78-946A-49FD-8FF3-DBA66672B074}">
  <ds:schemaRefs>
    <ds:schemaRef ds:uri="http://schemas.microsoft.com/office/2006/metadata/properties"/>
    <ds:schemaRef ds:uri="http://schemas.microsoft.com/office/infopath/2007/PartnerControls"/>
    <ds:schemaRef ds:uri="0e5d8719-61e0-40ba-8eb4-066f88596674"/>
    <ds:schemaRef ds:uri="704b1e85-794c-4f49-99d9-8c0a354e0e84"/>
  </ds:schemaRefs>
</ds:datastoreItem>
</file>

<file path=customXml/itemProps2.xml><?xml version="1.0" encoding="utf-8"?>
<ds:datastoreItem xmlns:ds="http://schemas.openxmlformats.org/officeDocument/2006/customXml" ds:itemID="{9EE73338-9DCA-46CF-9554-8913F36ABA0D}">
  <ds:schemaRefs>
    <ds:schemaRef ds:uri="http://schemas.microsoft.com/sharepoint/v3/contenttype/forms"/>
  </ds:schemaRefs>
</ds:datastoreItem>
</file>

<file path=customXml/itemProps3.xml><?xml version="1.0" encoding="utf-8"?>
<ds:datastoreItem xmlns:ds="http://schemas.openxmlformats.org/officeDocument/2006/customXml" ds:itemID="{58B23B8E-CB94-452F-80C3-AF2BDEDB36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5d8719-61e0-40ba-8eb4-066f88596674"/>
    <ds:schemaRef ds:uri="704b1e85-794c-4f49-99d9-8c0a354e0e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BABE2DC-F2CA-4C68-A543-C3C5B68D9C5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Power Edit 6.0</dc:creator>
  <keywords/>
  <dc:description/>
  <lastModifiedBy>chomphunuch wongphong</lastModifiedBy>
  <revision>136</revision>
  <dcterms:created xsi:type="dcterms:W3CDTF">2020-08-18T11:08:00.0000000Z</dcterms:created>
  <dcterms:modified xsi:type="dcterms:W3CDTF">2025-11-08T06:40:00.5638363Z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0x0101006ABC1DE87B22294997526359A4B0E293</vt:lpwstr>
  </property>
  <property fmtid="{D5CDD505-2E9C-101B-9397-08002B2CF9AE}" pid="3" name="MediaServiceImageTags">
    <vt:lpwstr/>
  </property>
  <property fmtid="{D5CDD505-2E9C-101B-9397-08002B2CF9AE}" pid="4" name="GrammarlyDocumentId">
    <vt:lpwstr>a4b5ceea-2a3e-4ba3-b0b4-ec0eff2c7659</vt:lpwstr>
  </property>
</Properties>
</file>